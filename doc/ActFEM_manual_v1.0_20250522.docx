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68CC60" w14:textId="48A64C14" w:rsidR="004A652A" w:rsidRDefault="003709FF" w:rsidP="003709FF">
      <w:pPr>
        <w:jc w:val="center"/>
        <w:rPr>
          <w:b/>
          <w:bCs/>
          <w:sz w:val="40"/>
          <w:szCs w:val="40"/>
          <w:lang w:val="en-US"/>
        </w:rPr>
      </w:pPr>
      <w:r>
        <w:rPr>
          <w:b/>
          <w:bCs/>
          <w:sz w:val="40"/>
          <w:szCs w:val="40"/>
          <w:lang w:val="en-US"/>
        </w:rPr>
        <w:t xml:space="preserve">Manual of </w:t>
      </w:r>
      <w:proofErr w:type="spellStart"/>
      <w:r w:rsidR="00646072" w:rsidRPr="003709FF">
        <w:rPr>
          <w:b/>
          <w:bCs/>
          <w:sz w:val="40"/>
          <w:szCs w:val="40"/>
          <w:lang w:val="en-US"/>
        </w:rPr>
        <w:t>ActFEM</w:t>
      </w:r>
      <w:proofErr w:type="spellEnd"/>
      <w:r>
        <w:rPr>
          <w:b/>
          <w:bCs/>
          <w:sz w:val="40"/>
          <w:szCs w:val="40"/>
          <w:lang w:val="en-US"/>
        </w:rPr>
        <w:t xml:space="preserve"> ver. 1.0</w:t>
      </w:r>
    </w:p>
    <w:p w14:paraId="346C7B73" w14:textId="2DD2FED5" w:rsidR="003709FF" w:rsidRPr="00B53E41" w:rsidRDefault="003709FF" w:rsidP="003709FF">
      <w:pPr>
        <w:jc w:val="center"/>
        <w:rPr>
          <w:sz w:val="28"/>
          <w:szCs w:val="28"/>
          <w:lang w:val="en-US"/>
        </w:rPr>
      </w:pPr>
      <w:r w:rsidRPr="00B53E41">
        <w:rPr>
          <w:sz w:val="28"/>
          <w:szCs w:val="28"/>
          <w:lang w:val="en-US"/>
        </w:rPr>
        <w:t>ACTIVE forward-inversion simulation code using FEM</w:t>
      </w:r>
    </w:p>
    <w:p w14:paraId="1168A10C" w14:textId="73170B2E" w:rsidR="003709FF" w:rsidRPr="00B53E41" w:rsidRDefault="003709FF" w:rsidP="003709FF">
      <w:pPr>
        <w:jc w:val="center"/>
        <w:rPr>
          <w:rFonts w:hint="eastAsia"/>
          <w:sz w:val="28"/>
          <w:szCs w:val="28"/>
          <w:lang w:val="en-US"/>
        </w:rPr>
      </w:pPr>
      <w:r w:rsidRPr="00B53E41">
        <w:rPr>
          <w:sz w:val="28"/>
          <w:szCs w:val="28"/>
          <w:lang w:val="en-US"/>
        </w:rPr>
        <w:t xml:space="preserve">As of </w:t>
      </w:r>
      <w:r w:rsidR="004A652A">
        <w:rPr>
          <w:rFonts w:hint="eastAsia"/>
          <w:sz w:val="28"/>
          <w:szCs w:val="28"/>
          <w:lang w:val="en-US"/>
        </w:rPr>
        <w:t>May 22nd</w:t>
      </w:r>
      <w:r w:rsidRPr="00B53E41">
        <w:rPr>
          <w:sz w:val="28"/>
          <w:szCs w:val="28"/>
          <w:lang w:val="en-US"/>
        </w:rPr>
        <w:t>, 202</w:t>
      </w:r>
      <w:r w:rsidR="004A652A">
        <w:rPr>
          <w:rFonts w:hint="eastAsia"/>
          <w:sz w:val="28"/>
          <w:szCs w:val="28"/>
          <w:lang w:val="en-US"/>
        </w:rPr>
        <w:t>5</w:t>
      </w:r>
    </w:p>
    <w:p w14:paraId="2EBD41A7" w14:textId="2F43F909" w:rsidR="00D20D29" w:rsidRDefault="00646072" w:rsidP="003709FF">
      <w:pPr>
        <w:jc w:val="center"/>
        <w:rPr>
          <w:b/>
          <w:bCs/>
          <w:sz w:val="32"/>
          <w:szCs w:val="32"/>
          <w:lang w:val="en-US"/>
        </w:rPr>
      </w:pPr>
      <w:r w:rsidRPr="003709FF">
        <w:rPr>
          <w:b/>
          <w:bCs/>
          <w:sz w:val="32"/>
          <w:szCs w:val="32"/>
          <w:lang w:val="en-US"/>
        </w:rPr>
        <w:t>Takuto Minami</w:t>
      </w:r>
      <w:r w:rsidR="003709FF">
        <w:rPr>
          <w:b/>
          <w:bCs/>
          <w:sz w:val="32"/>
          <w:szCs w:val="32"/>
          <w:lang w:val="en-US"/>
        </w:rPr>
        <w:t xml:space="preserve"> </w:t>
      </w:r>
    </w:p>
    <w:p w14:paraId="5DB5ADA7" w14:textId="69329326" w:rsidR="00117BF8" w:rsidRPr="00560AE8" w:rsidRDefault="00117BF8" w:rsidP="00117BF8">
      <w:pPr>
        <w:jc w:val="center"/>
        <w:rPr>
          <w:sz w:val="22"/>
          <w:szCs w:val="22"/>
          <w:lang w:val="en-US"/>
        </w:rPr>
      </w:pPr>
      <w:r w:rsidRPr="00560AE8">
        <w:rPr>
          <w:sz w:val="22"/>
          <w:szCs w:val="22"/>
          <w:lang w:val="en-US"/>
        </w:rPr>
        <w:t>Faculty of Science, Kobe University</w:t>
      </w:r>
    </w:p>
    <w:p w14:paraId="7CD41B1B" w14:textId="2D8C70D8" w:rsidR="003709FF" w:rsidRPr="00560AE8" w:rsidRDefault="003709FF" w:rsidP="003709FF">
      <w:pPr>
        <w:jc w:val="center"/>
        <w:rPr>
          <w:b/>
          <w:bCs/>
          <w:sz w:val="22"/>
          <w:szCs w:val="22"/>
          <w:lang w:val="en-US"/>
        </w:rPr>
      </w:pPr>
      <w:r w:rsidRPr="00560AE8">
        <w:rPr>
          <w:b/>
          <w:bCs/>
          <w:sz w:val="22"/>
          <w:szCs w:val="22"/>
          <w:lang w:val="en-US"/>
        </w:rPr>
        <w:t>tminami@port.kobe-u.ac.jp</w:t>
      </w:r>
    </w:p>
    <w:p w14:paraId="6248C2BE" w14:textId="55CD239F" w:rsidR="00646072" w:rsidRPr="00416678" w:rsidRDefault="00B53E41" w:rsidP="00B53E41">
      <w:pPr>
        <w:spacing w:line="360" w:lineRule="auto"/>
        <w:rPr>
          <w:b/>
          <w:bCs/>
          <w:sz w:val="32"/>
          <w:szCs w:val="32"/>
          <w:lang w:val="en-US"/>
        </w:rPr>
      </w:pPr>
      <w:r>
        <w:rPr>
          <w:b/>
          <w:bCs/>
          <w:sz w:val="32"/>
          <w:szCs w:val="32"/>
          <w:lang w:val="en-US"/>
        </w:rPr>
        <w:t>Contents</w:t>
      </w:r>
    </w:p>
    <w:p w14:paraId="3DD5D52D" w14:textId="33E47845" w:rsidR="004E47A1" w:rsidRPr="00B53E41" w:rsidRDefault="00416678" w:rsidP="00B53E41">
      <w:pPr>
        <w:pStyle w:val="a3"/>
        <w:numPr>
          <w:ilvl w:val="0"/>
          <w:numId w:val="3"/>
        </w:numPr>
        <w:spacing w:line="360" w:lineRule="auto"/>
        <w:ind w:left="426"/>
        <w:rPr>
          <w:b/>
          <w:bCs/>
          <w:sz w:val="32"/>
          <w:szCs w:val="32"/>
          <w:lang w:val="en-US"/>
        </w:rPr>
      </w:pPr>
      <w:hyperlink w:anchor="Required_environment" w:history="1">
        <w:r w:rsidRPr="00F742A9">
          <w:rPr>
            <w:rStyle w:val="a5"/>
            <w:b/>
            <w:bCs/>
            <w:sz w:val="32"/>
            <w:szCs w:val="32"/>
            <w:lang w:val="en-US"/>
          </w:rPr>
          <w:t>Required environment</w:t>
        </w:r>
      </w:hyperlink>
    </w:p>
    <w:p w14:paraId="2F046254" w14:textId="590B1F71" w:rsidR="004E47A1" w:rsidRPr="00B53E41" w:rsidRDefault="00416678" w:rsidP="00B53E41">
      <w:pPr>
        <w:pStyle w:val="a3"/>
        <w:numPr>
          <w:ilvl w:val="0"/>
          <w:numId w:val="3"/>
        </w:numPr>
        <w:spacing w:line="360" w:lineRule="auto"/>
        <w:ind w:left="426"/>
        <w:rPr>
          <w:b/>
          <w:bCs/>
          <w:sz w:val="32"/>
          <w:szCs w:val="32"/>
          <w:lang w:val="en-US"/>
        </w:rPr>
      </w:pPr>
      <w:hyperlink w:anchor="Run_the_sample" w:history="1">
        <w:r w:rsidRPr="00F742A9">
          <w:rPr>
            <w:rStyle w:val="a5"/>
            <w:b/>
            <w:bCs/>
            <w:sz w:val="32"/>
            <w:szCs w:val="32"/>
            <w:lang w:val="en-US"/>
          </w:rPr>
          <w:t>Run the sample</w:t>
        </w:r>
      </w:hyperlink>
    </w:p>
    <w:bookmarkStart w:id="0" w:name="Source_folder"/>
    <w:p w14:paraId="5AB7132A" w14:textId="6BA0D8D3" w:rsidR="0079497C" w:rsidRPr="00B53E41" w:rsidRDefault="00F742A9" w:rsidP="00B53E41">
      <w:pPr>
        <w:pStyle w:val="a3"/>
        <w:numPr>
          <w:ilvl w:val="0"/>
          <w:numId w:val="3"/>
        </w:numPr>
        <w:spacing w:line="360" w:lineRule="auto"/>
        <w:ind w:left="426"/>
        <w:rPr>
          <w:b/>
          <w:bCs/>
          <w:sz w:val="32"/>
          <w:szCs w:val="32"/>
          <w:lang w:val="en-US"/>
        </w:rPr>
      </w:pPr>
      <w:r>
        <w:rPr>
          <w:b/>
          <w:bCs/>
          <w:sz w:val="32"/>
          <w:szCs w:val="32"/>
          <w:lang w:val="en-US"/>
        </w:rPr>
        <w:fldChar w:fldCharType="begin"/>
      </w:r>
      <w:r>
        <w:rPr>
          <w:b/>
          <w:bCs/>
          <w:sz w:val="32"/>
          <w:szCs w:val="32"/>
          <w:lang w:val="en-US"/>
        </w:rPr>
        <w:instrText xml:space="preserve"> HYPERLINK  \l "Source_folder" </w:instrText>
      </w:r>
      <w:r>
        <w:rPr>
          <w:b/>
          <w:bCs/>
          <w:sz w:val="32"/>
          <w:szCs w:val="32"/>
          <w:lang w:val="en-US"/>
        </w:rPr>
      </w:r>
      <w:r>
        <w:rPr>
          <w:b/>
          <w:bCs/>
          <w:sz w:val="32"/>
          <w:szCs w:val="32"/>
          <w:lang w:val="en-US"/>
        </w:rPr>
        <w:fldChar w:fldCharType="separate"/>
      </w:r>
      <w:r w:rsidR="0079497C" w:rsidRPr="00F742A9">
        <w:rPr>
          <w:rStyle w:val="a5"/>
          <w:b/>
          <w:bCs/>
          <w:sz w:val="32"/>
          <w:szCs w:val="32"/>
          <w:lang w:val="en-US"/>
        </w:rPr>
        <w:t>Source folder</w:t>
      </w:r>
      <w:r>
        <w:rPr>
          <w:b/>
          <w:bCs/>
          <w:sz w:val="32"/>
          <w:szCs w:val="32"/>
          <w:lang w:val="en-US"/>
        </w:rPr>
        <w:fldChar w:fldCharType="end"/>
      </w:r>
    </w:p>
    <w:bookmarkEnd w:id="0"/>
    <w:p w14:paraId="7069C401" w14:textId="2943B417" w:rsidR="006E675B" w:rsidRPr="00B53E41" w:rsidRDefault="00F742A9" w:rsidP="00B53E41">
      <w:pPr>
        <w:pStyle w:val="a3"/>
        <w:numPr>
          <w:ilvl w:val="0"/>
          <w:numId w:val="3"/>
        </w:numPr>
        <w:spacing w:line="360" w:lineRule="auto"/>
        <w:ind w:left="426"/>
        <w:rPr>
          <w:b/>
          <w:bCs/>
          <w:sz w:val="32"/>
          <w:szCs w:val="32"/>
          <w:lang w:val="en-US"/>
        </w:rPr>
      </w:pPr>
      <w:r>
        <w:rPr>
          <w:b/>
          <w:bCs/>
          <w:sz w:val="32"/>
          <w:szCs w:val="32"/>
          <w:lang w:val="en-US"/>
        </w:rPr>
        <w:fldChar w:fldCharType="begin"/>
      </w:r>
      <w:r>
        <w:rPr>
          <w:b/>
          <w:bCs/>
          <w:sz w:val="32"/>
          <w:szCs w:val="32"/>
          <w:lang w:val="en-US"/>
        </w:rPr>
        <w:instrText xml:space="preserve"> HYPERLINK  \l "Coordinate_system" </w:instrText>
      </w:r>
      <w:r>
        <w:rPr>
          <w:b/>
          <w:bCs/>
          <w:sz w:val="32"/>
          <w:szCs w:val="32"/>
          <w:lang w:val="en-US"/>
        </w:rPr>
      </w:r>
      <w:r>
        <w:rPr>
          <w:b/>
          <w:bCs/>
          <w:sz w:val="32"/>
          <w:szCs w:val="32"/>
          <w:lang w:val="en-US"/>
        </w:rPr>
        <w:fldChar w:fldCharType="separate"/>
      </w:r>
      <w:r w:rsidR="002F7C8D" w:rsidRPr="00F742A9">
        <w:rPr>
          <w:rStyle w:val="a5"/>
          <w:b/>
          <w:bCs/>
          <w:sz w:val="32"/>
          <w:szCs w:val="32"/>
          <w:lang w:val="en-US"/>
        </w:rPr>
        <w:t>Coordinate system</w:t>
      </w:r>
      <w:r>
        <w:rPr>
          <w:b/>
          <w:bCs/>
          <w:sz w:val="32"/>
          <w:szCs w:val="32"/>
          <w:lang w:val="en-US"/>
        </w:rPr>
        <w:fldChar w:fldCharType="end"/>
      </w:r>
    </w:p>
    <w:p w14:paraId="0BE695B8" w14:textId="36E4EAE8" w:rsidR="00E5232C" w:rsidRPr="00B53E41" w:rsidRDefault="00E5232C" w:rsidP="00B53E41">
      <w:pPr>
        <w:pStyle w:val="a3"/>
        <w:numPr>
          <w:ilvl w:val="0"/>
          <w:numId w:val="3"/>
        </w:numPr>
        <w:spacing w:line="360" w:lineRule="auto"/>
        <w:ind w:left="426"/>
        <w:rPr>
          <w:b/>
          <w:bCs/>
          <w:sz w:val="32"/>
          <w:szCs w:val="32"/>
          <w:lang w:val="en-US"/>
        </w:rPr>
      </w:pPr>
      <w:hyperlink w:anchor="Governing_equation_and_discretization" w:history="1">
        <w:r w:rsidRPr="00F742A9">
          <w:rPr>
            <w:rStyle w:val="a5"/>
            <w:b/>
            <w:bCs/>
            <w:sz w:val="32"/>
            <w:szCs w:val="32"/>
            <w:lang w:val="en-US"/>
          </w:rPr>
          <w:t>Governing equation and discretization</w:t>
        </w:r>
      </w:hyperlink>
    </w:p>
    <w:p w14:paraId="6A140FEE" w14:textId="64567AFE" w:rsidR="00E5232C" w:rsidRPr="00B53E41" w:rsidRDefault="00E5232C" w:rsidP="00B53E41">
      <w:pPr>
        <w:pStyle w:val="a3"/>
        <w:numPr>
          <w:ilvl w:val="0"/>
          <w:numId w:val="3"/>
        </w:numPr>
        <w:spacing w:line="360" w:lineRule="auto"/>
        <w:ind w:left="426"/>
        <w:rPr>
          <w:b/>
          <w:bCs/>
          <w:sz w:val="32"/>
          <w:szCs w:val="32"/>
          <w:lang w:val="en-US"/>
        </w:rPr>
      </w:pPr>
      <w:hyperlink w:anchor="File_formats" w:history="1">
        <w:r w:rsidRPr="00F742A9">
          <w:rPr>
            <w:rStyle w:val="a5"/>
            <w:b/>
            <w:bCs/>
            <w:sz w:val="32"/>
            <w:szCs w:val="32"/>
            <w:lang w:val="en-US"/>
          </w:rPr>
          <w:t>File formats</w:t>
        </w:r>
      </w:hyperlink>
    </w:p>
    <w:p w14:paraId="554723DD" w14:textId="19B4D1E2" w:rsidR="0079497C" w:rsidRDefault="0079497C" w:rsidP="00B53E41">
      <w:pPr>
        <w:pStyle w:val="a3"/>
        <w:numPr>
          <w:ilvl w:val="0"/>
          <w:numId w:val="3"/>
        </w:numPr>
        <w:spacing w:line="360" w:lineRule="auto"/>
        <w:ind w:left="426"/>
        <w:rPr>
          <w:b/>
          <w:bCs/>
          <w:sz w:val="32"/>
          <w:szCs w:val="32"/>
          <w:lang w:val="en-US"/>
        </w:rPr>
      </w:pPr>
      <w:hyperlink w:anchor="Mesh_generation_tutorial" w:history="1">
        <w:r w:rsidRPr="00F742A9">
          <w:rPr>
            <w:rStyle w:val="a5"/>
            <w:b/>
            <w:bCs/>
            <w:sz w:val="32"/>
            <w:szCs w:val="32"/>
            <w:lang w:val="en-US"/>
          </w:rPr>
          <w:t>Mesh generation</w:t>
        </w:r>
        <w:r w:rsidR="00657885" w:rsidRPr="00F742A9">
          <w:rPr>
            <w:rStyle w:val="a5"/>
            <w:b/>
            <w:bCs/>
            <w:sz w:val="32"/>
            <w:szCs w:val="32"/>
            <w:lang w:val="en-US"/>
          </w:rPr>
          <w:t xml:space="preserve"> tutorial</w:t>
        </w:r>
      </w:hyperlink>
    </w:p>
    <w:p w14:paraId="7EFEA5AC" w14:textId="162DA1BD" w:rsidR="0032109D" w:rsidRPr="0032109D" w:rsidRDefault="004F6FBC" w:rsidP="0032109D">
      <w:pPr>
        <w:pStyle w:val="a3"/>
        <w:numPr>
          <w:ilvl w:val="0"/>
          <w:numId w:val="3"/>
        </w:numPr>
        <w:spacing w:line="360" w:lineRule="auto"/>
        <w:ind w:left="426"/>
        <w:rPr>
          <w:b/>
          <w:bCs/>
          <w:sz w:val="32"/>
          <w:szCs w:val="32"/>
          <w:lang w:val="en-US"/>
        </w:rPr>
      </w:pPr>
      <w:hyperlink w:anchor="Generation_of_resistivity_model" w:history="1">
        <w:r w:rsidRPr="00F742A9">
          <w:rPr>
            <w:rStyle w:val="a5"/>
            <w:b/>
            <w:bCs/>
            <w:sz w:val="32"/>
            <w:szCs w:val="32"/>
            <w:lang w:val="en-US"/>
          </w:rPr>
          <w:t xml:space="preserve">Generation </w:t>
        </w:r>
        <w:r w:rsidR="00CD677E" w:rsidRPr="00F742A9">
          <w:rPr>
            <w:rStyle w:val="a5"/>
            <w:b/>
            <w:bCs/>
            <w:sz w:val="32"/>
            <w:szCs w:val="32"/>
            <w:lang w:val="en-US"/>
          </w:rPr>
          <w:t xml:space="preserve">of </w:t>
        </w:r>
        <w:r w:rsidRPr="00F742A9">
          <w:rPr>
            <w:rStyle w:val="a5"/>
            <w:b/>
            <w:bCs/>
            <w:sz w:val="32"/>
            <w:szCs w:val="32"/>
            <w:lang w:val="en-US"/>
          </w:rPr>
          <w:t>resistivity model</w:t>
        </w:r>
        <w:r w:rsidR="009239D6" w:rsidRPr="00F742A9">
          <w:rPr>
            <w:rStyle w:val="a5"/>
            <w:b/>
            <w:bCs/>
            <w:sz w:val="32"/>
            <w:szCs w:val="32"/>
            <w:lang w:val="en-US"/>
          </w:rPr>
          <w:t xml:space="preserve"> for </w:t>
        </w:r>
        <w:r w:rsidR="00C459FC" w:rsidRPr="00F742A9">
          <w:rPr>
            <w:rStyle w:val="a5"/>
            <w:b/>
            <w:bCs/>
            <w:sz w:val="32"/>
            <w:szCs w:val="32"/>
            <w:lang w:val="en-US"/>
          </w:rPr>
          <w:t>forward/inversion</w:t>
        </w:r>
      </w:hyperlink>
    </w:p>
    <w:p w14:paraId="7FEE778B" w14:textId="5275013D" w:rsidR="002F7C8D" w:rsidRPr="00B2553E" w:rsidRDefault="002F7C8D" w:rsidP="00F742A9">
      <w:pPr>
        <w:spacing w:line="360" w:lineRule="auto"/>
        <w:rPr>
          <w:b/>
          <w:bCs/>
          <w:sz w:val="32"/>
          <w:szCs w:val="32"/>
          <w:lang w:val="en-US"/>
        </w:rPr>
      </w:pPr>
      <w:hyperlink w:anchor="Version_notes" w:history="1">
        <w:r w:rsidRPr="007378BA">
          <w:rPr>
            <w:rStyle w:val="a5"/>
            <w:b/>
            <w:bCs/>
            <w:sz w:val="32"/>
            <w:szCs w:val="32"/>
            <w:lang w:val="en-US"/>
          </w:rPr>
          <w:t>Version note</w:t>
        </w:r>
      </w:hyperlink>
    </w:p>
    <w:p w14:paraId="6305A328" w14:textId="6FA293EB" w:rsidR="00416678" w:rsidRDefault="00416678" w:rsidP="00B2553E">
      <w:pPr>
        <w:spacing w:line="360" w:lineRule="auto"/>
        <w:rPr>
          <w:rStyle w:val="a5"/>
          <w:b/>
          <w:bCs/>
          <w:sz w:val="32"/>
          <w:szCs w:val="32"/>
          <w:lang w:val="en-US"/>
        </w:rPr>
      </w:pPr>
      <w:hyperlink w:anchor="References" w:history="1">
        <w:r w:rsidRPr="007378BA">
          <w:rPr>
            <w:rStyle w:val="a5"/>
            <w:b/>
            <w:bCs/>
            <w:sz w:val="32"/>
            <w:szCs w:val="32"/>
            <w:lang w:val="en-US"/>
          </w:rPr>
          <w:t>References</w:t>
        </w:r>
      </w:hyperlink>
    </w:p>
    <w:p w14:paraId="4B118A6B" w14:textId="66541CD1" w:rsidR="0032109D" w:rsidRDefault="0032109D" w:rsidP="00B2553E">
      <w:pPr>
        <w:spacing w:line="360" w:lineRule="auto"/>
        <w:rPr>
          <w:rStyle w:val="a5"/>
          <w:b/>
          <w:bCs/>
          <w:sz w:val="32"/>
          <w:szCs w:val="32"/>
          <w:lang w:val="en-US"/>
        </w:rPr>
      </w:pPr>
      <w:hyperlink w:anchor="AppendixA" w:history="1">
        <w:r w:rsidRPr="005538C4">
          <w:rPr>
            <w:rStyle w:val="a5"/>
            <w:b/>
            <w:bCs/>
            <w:sz w:val="32"/>
            <w:szCs w:val="32"/>
            <w:lang w:val="en-US"/>
          </w:rPr>
          <w:t xml:space="preserve">Appendix A: Derivation of the discretized </w:t>
        </w:r>
        <w:r w:rsidR="000553DC" w:rsidRPr="005538C4">
          <w:rPr>
            <w:rStyle w:val="a5"/>
            <w:b/>
            <w:bCs/>
            <w:sz w:val="32"/>
            <w:szCs w:val="32"/>
            <w:lang w:val="en-US"/>
          </w:rPr>
          <w:t>form of governing equation</w:t>
        </w:r>
      </w:hyperlink>
    </w:p>
    <w:p w14:paraId="43E272F7" w14:textId="55DF7800" w:rsidR="0072320F" w:rsidRPr="00B2553E" w:rsidRDefault="0072320F" w:rsidP="00B2553E">
      <w:pPr>
        <w:spacing w:line="360" w:lineRule="auto"/>
        <w:rPr>
          <w:b/>
          <w:bCs/>
          <w:sz w:val="32"/>
          <w:szCs w:val="32"/>
          <w:lang w:val="en-US"/>
        </w:rPr>
      </w:pPr>
      <w:r>
        <w:rPr>
          <w:rStyle w:val="a5"/>
          <w:b/>
          <w:bCs/>
          <w:sz w:val="32"/>
          <w:szCs w:val="32"/>
          <w:lang w:val="en-US"/>
        </w:rPr>
        <w:t>Appendix B: Scaling of the governing equation for simulation</w:t>
      </w:r>
    </w:p>
    <w:p w14:paraId="7BBDD984" w14:textId="41F15D98" w:rsidR="00147874" w:rsidRDefault="00147874">
      <w:pPr>
        <w:rPr>
          <w:lang w:val="en-US"/>
        </w:rPr>
      </w:pPr>
      <w:r>
        <w:rPr>
          <w:lang w:val="en-US"/>
        </w:rPr>
        <w:br w:type="page"/>
      </w:r>
    </w:p>
    <w:p w14:paraId="63A05886" w14:textId="77777777" w:rsidR="004E47A1" w:rsidRDefault="004E47A1">
      <w:pPr>
        <w:rPr>
          <w:lang w:val="en-US"/>
        </w:rPr>
      </w:pPr>
    </w:p>
    <w:p w14:paraId="5BDA10D2" w14:textId="7D1BEB79" w:rsidR="00646072" w:rsidRPr="00DB6D4D" w:rsidRDefault="00416678">
      <w:pPr>
        <w:rPr>
          <w:b/>
          <w:bCs/>
          <w:sz w:val="32"/>
          <w:szCs w:val="32"/>
          <w:lang w:val="en-US"/>
        </w:rPr>
      </w:pPr>
      <w:r w:rsidRPr="00DB6D4D">
        <w:rPr>
          <w:b/>
          <w:bCs/>
          <w:sz w:val="32"/>
          <w:szCs w:val="32"/>
          <w:lang w:val="en-US"/>
        </w:rPr>
        <w:t xml:space="preserve">1. </w:t>
      </w:r>
      <w:bookmarkStart w:id="1" w:name="Required_environment"/>
      <w:bookmarkEnd w:id="1"/>
      <w:r w:rsidR="00646072" w:rsidRPr="00DB6D4D">
        <w:rPr>
          <w:b/>
          <w:bCs/>
          <w:sz w:val="32"/>
          <w:szCs w:val="32"/>
          <w:lang w:val="en-US"/>
        </w:rPr>
        <w:t>Required environment</w:t>
      </w:r>
    </w:p>
    <w:p w14:paraId="1B1055A5" w14:textId="4E99E0FF" w:rsidR="00646072" w:rsidRPr="00A22B29" w:rsidRDefault="00646072" w:rsidP="00646072">
      <w:pPr>
        <w:ind w:firstLine="720"/>
        <w:rPr>
          <w:rFonts w:cstheme="minorHAnsi"/>
          <w:lang w:val="en-US"/>
        </w:rPr>
      </w:pPr>
      <w:r w:rsidRPr="00A22B29">
        <w:rPr>
          <w:rFonts w:cstheme="minorHAnsi"/>
          <w:lang w:val="en-US"/>
        </w:rPr>
        <w:t xml:space="preserve">Intel compiler and MPI and </w:t>
      </w:r>
      <w:proofErr w:type="spellStart"/>
      <w:r w:rsidRPr="00A22B29">
        <w:rPr>
          <w:rFonts w:cstheme="minorHAnsi"/>
          <w:lang w:val="en-US"/>
        </w:rPr>
        <w:t>openMP</w:t>
      </w:r>
      <w:proofErr w:type="spellEnd"/>
      <w:r w:rsidRPr="00A22B29">
        <w:rPr>
          <w:rFonts w:cstheme="minorHAnsi"/>
          <w:lang w:val="en-US"/>
        </w:rPr>
        <w:t xml:space="preserve"> </w:t>
      </w:r>
    </w:p>
    <w:p w14:paraId="41D89929" w14:textId="68A7B66D" w:rsidR="00646072" w:rsidRDefault="00646072">
      <w:pPr>
        <w:rPr>
          <w:lang w:val="en-US"/>
        </w:rPr>
      </w:pPr>
    </w:p>
    <w:p w14:paraId="050E73CE" w14:textId="7F73BB07" w:rsidR="00A7437E" w:rsidRPr="00DB6D4D" w:rsidRDefault="00416678">
      <w:pPr>
        <w:rPr>
          <w:b/>
          <w:bCs/>
          <w:sz w:val="32"/>
          <w:szCs w:val="32"/>
          <w:lang w:val="en-US"/>
        </w:rPr>
      </w:pPr>
      <w:r w:rsidRPr="00DB6D4D">
        <w:rPr>
          <w:b/>
          <w:bCs/>
          <w:sz w:val="32"/>
          <w:szCs w:val="32"/>
          <w:lang w:val="en-US"/>
        </w:rPr>
        <w:t xml:space="preserve">2. </w:t>
      </w:r>
      <w:bookmarkStart w:id="2" w:name="Run_the_sample"/>
      <w:bookmarkEnd w:id="2"/>
      <w:r w:rsidR="00A7437E" w:rsidRPr="00DB6D4D">
        <w:rPr>
          <w:b/>
          <w:bCs/>
          <w:sz w:val="32"/>
          <w:szCs w:val="32"/>
          <w:lang w:val="en-US"/>
        </w:rPr>
        <w:t>Run the sample</w:t>
      </w:r>
      <w:r w:rsidR="003C4147">
        <w:rPr>
          <w:b/>
          <w:bCs/>
          <w:sz w:val="32"/>
          <w:szCs w:val="32"/>
          <w:lang w:val="en-US"/>
        </w:rPr>
        <w:t xml:space="preserve"> for forward</w:t>
      </w:r>
      <w:r w:rsidR="0018759A">
        <w:rPr>
          <w:b/>
          <w:bCs/>
          <w:sz w:val="32"/>
          <w:szCs w:val="32"/>
          <w:lang w:val="en-US"/>
        </w:rPr>
        <w:t xml:space="preserve"> modeling</w:t>
      </w:r>
    </w:p>
    <w:p w14:paraId="7CD6EAAB" w14:textId="25F72A04" w:rsidR="00A7437E" w:rsidRDefault="00A7437E">
      <w:pPr>
        <w:rPr>
          <w:lang w:val="en-US"/>
        </w:rPr>
      </w:pPr>
      <w:r>
        <w:rPr>
          <w:lang w:val="en-US"/>
        </w:rPr>
        <w:tab/>
        <w:t>In the ActFEMv1.0/</w:t>
      </w:r>
      <w:proofErr w:type="spellStart"/>
      <w:r>
        <w:rPr>
          <w:lang w:val="en-US"/>
        </w:rPr>
        <w:t>fwd</w:t>
      </w:r>
      <w:proofErr w:type="spellEnd"/>
      <w:r>
        <w:rPr>
          <w:lang w:val="en-US"/>
        </w:rPr>
        <w:t xml:space="preserve">/ </w:t>
      </w:r>
      <w:r w:rsidR="00DA096F">
        <w:rPr>
          <w:lang w:val="en-US"/>
        </w:rPr>
        <w:t xml:space="preserve">  </w:t>
      </w:r>
      <w:r>
        <w:rPr>
          <w:lang w:val="en-US"/>
        </w:rPr>
        <w:t>folder,</w:t>
      </w:r>
    </w:p>
    <w:p w14:paraId="497EA83D" w14:textId="3D1188DA" w:rsidR="00A7437E" w:rsidRDefault="00A7437E">
      <w:pPr>
        <w:rPr>
          <w:lang w:val="en-US"/>
        </w:rPr>
      </w:pPr>
      <w:r>
        <w:rPr>
          <w:lang w:val="en-US"/>
        </w:rPr>
        <w:tab/>
        <w:t xml:space="preserve">$ </w:t>
      </w:r>
      <w:r w:rsidRPr="005373A4">
        <w:rPr>
          <w:color w:val="FF0000"/>
          <w:lang w:val="en-US"/>
        </w:rPr>
        <w:t>source /opt/intel/bin/compilervars.sh intel64</w:t>
      </w:r>
    </w:p>
    <w:p w14:paraId="4A9F4BA9" w14:textId="7904D398" w:rsidR="00A7437E" w:rsidRDefault="00A7437E">
      <w:pPr>
        <w:rPr>
          <w:lang w:val="en-US"/>
        </w:rPr>
      </w:pPr>
      <w:r>
        <w:rPr>
          <w:lang w:val="en-US"/>
        </w:rPr>
        <w:tab/>
        <w:t xml:space="preserve">$ </w:t>
      </w:r>
      <w:r w:rsidRPr="005373A4">
        <w:rPr>
          <w:color w:val="FF0000"/>
          <w:lang w:val="en-US"/>
        </w:rPr>
        <w:t>./run_nakaya.sh</w:t>
      </w:r>
    </w:p>
    <w:p w14:paraId="7CF7106D" w14:textId="287B5AD1" w:rsidR="00A7437E" w:rsidRDefault="00A7437E" w:rsidP="00A7437E">
      <w:pPr>
        <w:rPr>
          <w:lang w:val="en-US"/>
        </w:rPr>
      </w:pPr>
      <w:r>
        <w:rPr>
          <w:lang w:val="en-US"/>
        </w:rPr>
        <w:tab/>
        <w:t>can generate the results.</w:t>
      </w:r>
    </w:p>
    <w:p w14:paraId="1F57C497" w14:textId="3FFBA6DA" w:rsidR="00A7437E" w:rsidRDefault="00A7437E" w:rsidP="00A7437E">
      <w:pPr>
        <w:rPr>
          <w:lang w:val="en-US"/>
        </w:rPr>
      </w:pPr>
      <w:r>
        <w:rPr>
          <w:lang w:val="en-US"/>
        </w:rPr>
        <w:tab/>
        <w:t>The results will be stored in</w:t>
      </w:r>
    </w:p>
    <w:p w14:paraId="343CC16D" w14:textId="5E5926D4" w:rsidR="00A7437E" w:rsidRDefault="00A7437E" w:rsidP="00A7437E">
      <w:pPr>
        <w:rPr>
          <w:lang w:val="en-US"/>
        </w:rPr>
      </w:pPr>
      <w:r>
        <w:rPr>
          <w:lang w:val="en-US"/>
        </w:rPr>
        <w:tab/>
        <w:t>ActFEMv1.0/</w:t>
      </w:r>
      <w:proofErr w:type="spellStart"/>
      <w:r>
        <w:rPr>
          <w:lang w:val="en-US"/>
        </w:rPr>
        <w:t>fwd</w:t>
      </w:r>
      <w:proofErr w:type="spellEnd"/>
      <w:r>
        <w:rPr>
          <w:lang w:val="en-US"/>
        </w:rPr>
        <w:t>/</w:t>
      </w:r>
      <w:proofErr w:type="spellStart"/>
      <w:r>
        <w:rPr>
          <w:lang w:val="en-US"/>
        </w:rPr>
        <w:t>results_fwd</w:t>
      </w:r>
      <w:proofErr w:type="spellEnd"/>
    </w:p>
    <w:p w14:paraId="1D338728" w14:textId="0AFE77DC" w:rsidR="00A7437E" w:rsidRDefault="00A7437E" w:rsidP="00A7437E">
      <w:pPr>
        <w:pStyle w:val="a3"/>
        <w:numPr>
          <w:ilvl w:val="0"/>
          <w:numId w:val="1"/>
        </w:numPr>
        <w:rPr>
          <w:lang w:val="en-US"/>
        </w:rPr>
      </w:pPr>
      <w:r>
        <w:rPr>
          <w:lang w:val="en-US"/>
        </w:rPr>
        <w:t>fwd.log</w:t>
      </w:r>
      <w:r>
        <w:rPr>
          <w:lang w:val="en-US"/>
        </w:rPr>
        <w:tab/>
        <w:t>log text of the forward calculation</w:t>
      </w:r>
    </w:p>
    <w:p w14:paraId="5F48F4B5" w14:textId="19AD6379" w:rsidR="00A7437E" w:rsidRDefault="00A7437E" w:rsidP="00A7437E">
      <w:pPr>
        <w:pStyle w:val="a3"/>
        <w:numPr>
          <w:ilvl w:val="0"/>
          <w:numId w:val="1"/>
        </w:numPr>
        <w:rPr>
          <w:lang w:val="en-US"/>
        </w:rPr>
      </w:pPr>
      <w:r>
        <w:rPr>
          <w:lang w:val="en-US"/>
        </w:rPr>
        <w:t>A01</w:t>
      </w:r>
      <w:r w:rsidR="00221ED7">
        <w:rPr>
          <w:lang w:val="en-US"/>
        </w:rPr>
        <w:t>-S1.dat to A04_S1.dat   are the output files for observation sites of A01 to A04</w:t>
      </w:r>
    </w:p>
    <w:p w14:paraId="2BCDC7B7" w14:textId="18894E5A" w:rsidR="00221ED7" w:rsidRDefault="00221ED7" w:rsidP="00221ED7">
      <w:pPr>
        <w:ind w:left="720"/>
        <w:rPr>
          <w:lang w:val="en-US"/>
        </w:rPr>
      </w:pPr>
      <w:r>
        <w:rPr>
          <w:lang w:val="en-US"/>
        </w:rPr>
        <w:t xml:space="preserve">Contents of A01-S1.dat should be: </w:t>
      </w:r>
    </w:p>
    <w:p w14:paraId="47EC1A92" w14:textId="7CDFD99C" w:rsidR="00221ED7" w:rsidRDefault="00221ED7" w:rsidP="00221E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Migu 1M" w:cstheme="minorHAnsi"/>
          <w:color w:val="000000" w:themeColor="text1"/>
          <w:sz w:val="20"/>
          <w:szCs w:val="20"/>
          <w:lang w:val="en-US"/>
        </w:rPr>
      </w:pPr>
      <w:r w:rsidRPr="00221ED7">
        <w:rPr>
          <w:rFonts w:eastAsia="Migu 1M" w:cstheme="minorHAnsi"/>
          <w:color w:val="000000" w:themeColor="text1"/>
          <w:sz w:val="20"/>
          <w:szCs w:val="20"/>
          <w:lang w:val="en-US"/>
        </w:rPr>
        <w:t xml:space="preserve">   1.000000      0.1205361E-</w:t>
      </w:r>
      <w:proofErr w:type="gramStart"/>
      <w:r w:rsidRPr="00221ED7">
        <w:rPr>
          <w:rFonts w:eastAsia="Migu 1M" w:cstheme="minorHAnsi"/>
          <w:color w:val="000000" w:themeColor="text1"/>
          <w:sz w:val="20"/>
          <w:szCs w:val="20"/>
          <w:lang w:val="en-US"/>
        </w:rPr>
        <w:t>01  -</w:t>
      </w:r>
      <w:proofErr w:type="gramEnd"/>
      <w:r w:rsidRPr="00221ED7">
        <w:rPr>
          <w:rFonts w:eastAsia="Migu 1M" w:cstheme="minorHAnsi"/>
          <w:color w:val="000000" w:themeColor="text1"/>
          <w:sz w:val="20"/>
          <w:szCs w:val="20"/>
          <w:lang w:val="en-US"/>
        </w:rPr>
        <w:t xml:space="preserve">179.9929      0.2335692E-01   1.011077      0.2993918E-01   179.0991       2.878707      -177.4849       2.358679       179.8709 </w:t>
      </w:r>
      <w:proofErr w:type="gramStart"/>
      <w:r w:rsidRPr="00221ED7">
        <w:rPr>
          <w:rFonts w:eastAsia="Migu 1M" w:cstheme="minorHAnsi"/>
          <w:color w:val="000000" w:themeColor="text1"/>
          <w:sz w:val="20"/>
          <w:szCs w:val="20"/>
          <w:lang w:val="en-US"/>
        </w:rPr>
        <w:t xml:space="preserve">   </w:t>
      </w:r>
      <w:r>
        <w:rPr>
          <w:rFonts w:eastAsia="Migu 1M" w:cstheme="minorHAnsi"/>
          <w:color w:val="000000" w:themeColor="text1"/>
          <w:sz w:val="20"/>
          <w:szCs w:val="20"/>
          <w:lang w:val="en-US"/>
        </w:rPr>
        <w:t>(</w:t>
      </w:r>
      <w:proofErr w:type="gramEnd"/>
      <w:r>
        <w:rPr>
          <w:rFonts w:eastAsia="Migu 1M" w:cstheme="minorHAnsi"/>
          <w:color w:val="000000" w:themeColor="text1"/>
          <w:sz w:val="20"/>
          <w:szCs w:val="20"/>
          <w:lang w:val="en-US"/>
        </w:rPr>
        <w:t xml:space="preserve">First </w:t>
      </w:r>
      <w:proofErr w:type="gramStart"/>
      <w:r>
        <w:rPr>
          <w:rFonts w:eastAsia="Migu 1M" w:cstheme="minorHAnsi"/>
          <w:color w:val="000000" w:themeColor="text1"/>
          <w:sz w:val="20"/>
          <w:szCs w:val="20"/>
          <w:lang w:val="en-US"/>
        </w:rPr>
        <w:t>Line )</w:t>
      </w:r>
      <w:proofErr w:type="gramEnd"/>
    </w:p>
    <w:p w14:paraId="143A1E3F" w14:textId="649F78E3" w:rsidR="00221ED7" w:rsidRDefault="00221ED7" w:rsidP="00221E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Migu 1M" w:cstheme="minorHAnsi"/>
          <w:color w:val="000000" w:themeColor="text1"/>
          <w:sz w:val="20"/>
          <w:szCs w:val="20"/>
          <w:lang w:val="en-US"/>
        </w:rPr>
      </w:pPr>
      <w:r>
        <w:rPr>
          <w:rFonts w:eastAsia="Migu 1M" w:cstheme="minorHAnsi"/>
          <w:color w:val="000000" w:themeColor="text1"/>
          <w:sz w:val="20"/>
          <w:szCs w:val="20"/>
          <w:lang w:val="en-US"/>
        </w:rPr>
        <w:t xml:space="preserve">   </w:t>
      </w:r>
      <w:r w:rsidRPr="00221ED7">
        <w:rPr>
          <w:rFonts w:eastAsia="Migu 1M" w:cstheme="minorHAnsi"/>
          <w:color w:val="000000" w:themeColor="text1"/>
          <w:sz w:val="20"/>
          <w:szCs w:val="20"/>
          <w:lang w:val="en-US"/>
        </w:rPr>
        <w:t>3.000000      0.1208040E-01   179.8626      0.2375266E-01   1.917512      0.2979597E-01   177.4902       2.952343      -173.3413       2.355996       179.6630</w:t>
      </w:r>
      <w:r>
        <w:rPr>
          <w:rFonts w:eastAsia="Migu 1M" w:cstheme="minorHAnsi"/>
          <w:color w:val="000000" w:themeColor="text1"/>
          <w:sz w:val="20"/>
          <w:szCs w:val="20"/>
          <w:lang w:val="en-US"/>
        </w:rPr>
        <w:t xml:space="preserve"> </w:t>
      </w:r>
      <w:proofErr w:type="gramStart"/>
      <w:r>
        <w:rPr>
          <w:rFonts w:eastAsia="Migu 1M" w:cstheme="minorHAnsi"/>
          <w:color w:val="000000" w:themeColor="text1"/>
          <w:sz w:val="20"/>
          <w:szCs w:val="20"/>
          <w:lang w:val="en-US"/>
        </w:rPr>
        <w:t xml:space="preserve">   (</w:t>
      </w:r>
      <w:proofErr w:type="gramEnd"/>
      <w:r>
        <w:rPr>
          <w:rFonts w:eastAsia="Migu 1M" w:cstheme="minorHAnsi"/>
          <w:color w:val="000000" w:themeColor="text1"/>
          <w:sz w:val="20"/>
          <w:szCs w:val="20"/>
          <w:lang w:val="en-US"/>
        </w:rPr>
        <w:t>Second Line)</w:t>
      </w:r>
    </w:p>
    <w:p w14:paraId="54ED9818" w14:textId="79AB3E53" w:rsidR="00221ED7" w:rsidRPr="00221ED7" w:rsidRDefault="00221ED7" w:rsidP="00221E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Migu 1M" w:cstheme="minorHAnsi"/>
          <w:color w:val="000000" w:themeColor="text1"/>
          <w:lang w:val="en-US"/>
        </w:rPr>
      </w:pPr>
      <w:r>
        <w:rPr>
          <w:rFonts w:eastAsia="Migu 1M" w:cstheme="minorHAnsi"/>
          <w:color w:val="000000" w:themeColor="text1"/>
          <w:lang w:val="en-US"/>
        </w:rPr>
        <w:tab/>
      </w:r>
      <w:r w:rsidRPr="00221ED7">
        <w:rPr>
          <w:rFonts w:eastAsia="Migu 1M" w:cstheme="minorHAnsi"/>
          <w:color w:val="000000" w:themeColor="text1"/>
          <w:lang w:val="en-US"/>
        </w:rPr>
        <w:t>Each</w:t>
      </w:r>
      <w:r>
        <w:rPr>
          <w:rFonts w:eastAsia="Migu 1M" w:cstheme="minorHAnsi"/>
          <w:color w:val="000000" w:themeColor="text1"/>
          <w:lang w:val="en-US"/>
        </w:rPr>
        <w:t xml:space="preserve"> line </w:t>
      </w:r>
      <w:proofErr w:type="gramStart"/>
      <w:r>
        <w:rPr>
          <w:rFonts w:eastAsia="Migu 1M" w:cstheme="minorHAnsi"/>
          <w:color w:val="000000" w:themeColor="text1"/>
          <w:lang w:val="en-US"/>
        </w:rPr>
        <w:t>consist</w:t>
      </w:r>
      <w:proofErr w:type="gramEnd"/>
      <w:r>
        <w:rPr>
          <w:rFonts w:eastAsia="Migu 1M" w:cstheme="minorHAnsi"/>
          <w:color w:val="000000" w:themeColor="text1"/>
          <w:lang w:val="en-US"/>
        </w:rPr>
        <w:t xml:space="preserve"> of </w:t>
      </w:r>
      <w:r w:rsidR="005373A4">
        <w:rPr>
          <w:rFonts w:eastAsia="Migu 1M" w:cstheme="minorHAnsi"/>
          <w:color w:val="000000" w:themeColor="text1"/>
          <w:lang w:val="en-US"/>
        </w:rPr>
        <w:t>the following outputs</w:t>
      </w:r>
    </w:p>
    <w:p w14:paraId="64DC92CE" w14:textId="35D14EB1" w:rsidR="00221ED7" w:rsidRPr="00221ED7" w:rsidRDefault="00221ED7" w:rsidP="00221E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Migu 1M" w:cstheme="minorHAnsi"/>
          <w:color w:val="000000" w:themeColor="text1"/>
          <w:sz w:val="20"/>
          <w:szCs w:val="20"/>
          <w:lang w:val="en-US"/>
        </w:rPr>
      </w:pPr>
      <w:r>
        <w:rPr>
          <w:rFonts w:eastAsia="Migu 1M" w:cstheme="minorHAnsi"/>
          <w:color w:val="000000" w:themeColor="text1"/>
          <w:sz w:val="20"/>
          <w:szCs w:val="20"/>
          <w:lang w:val="en-US"/>
        </w:rPr>
        <w:t>Frequency (Hz), [amp(</w:t>
      </w:r>
      <w:proofErr w:type="spellStart"/>
      <w:r>
        <w:rPr>
          <w:rFonts w:eastAsia="Migu 1M" w:cstheme="minorHAnsi"/>
          <w:color w:val="000000" w:themeColor="text1"/>
          <w:sz w:val="20"/>
          <w:szCs w:val="20"/>
          <w:lang w:val="en-US"/>
        </w:rPr>
        <w:t>nT</w:t>
      </w:r>
      <w:proofErr w:type="spellEnd"/>
      <w:r>
        <w:rPr>
          <w:rFonts w:eastAsia="Migu 1M" w:cstheme="minorHAnsi"/>
          <w:color w:val="000000" w:themeColor="text1"/>
          <w:sz w:val="20"/>
          <w:szCs w:val="20"/>
          <w:lang w:val="en-US"/>
        </w:rPr>
        <w:t>), phase (deg)] of bx, [</w:t>
      </w:r>
      <w:proofErr w:type="spellStart"/>
      <w:proofErr w:type="gramStart"/>
      <w:r>
        <w:rPr>
          <w:rFonts w:eastAsia="Migu 1M" w:cstheme="minorHAnsi"/>
          <w:color w:val="000000" w:themeColor="text1"/>
          <w:sz w:val="20"/>
          <w:szCs w:val="20"/>
          <w:lang w:val="en-US"/>
        </w:rPr>
        <w:t>amp,phase</w:t>
      </w:r>
      <w:proofErr w:type="spellEnd"/>
      <w:proofErr w:type="gramEnd"/>
      <w:r>
        <w:rPr>
          <w:rFonts w:eastAsia="Migu 1M" w:cstheme="minorHAnsi"/>
          <w:color w:val="000000" w:themeColor="text1"/>
          <w:sz w:val="20"/>
          <w:szCs w:val="20"/>
          <w:lang w:val="en-US"/>
        </w:rPr>
        <w:t xml:space="preserve">]of by, </w:t>
      </w:r>
      <w:proofErr w:type="gramStart"/>
      <w:r>
        <w:rPr>
          <w:rFonts w:eastAsia="Migu 1M" w:cstheme="minorHAnsi"/>
          <w:color w:val="000000" w:themeColor="text1"/>
          <w:sz w:val="20"/>
          <w:szCs w:val="20"/>
          <w:lang w:val="en-US"/>
        </w:rPr>
        <w:t>[ ]</w:t>
      </w:r>
      <w:proofErr w:type="gramEnd"/>
      <w:r>
        <w:rPr>
          <w:rFonts w:eastAsia="Migu 1M" w:cstheme="minorHAnsi"/>
          <w:color w:val="000000" w:themeColor="text1"/>
          <w:sz w:val="20"/>
          <w:szCs w:val="20"/>
          <w:lang w:val="en-US"/>
        </w:rPr>
        <w:t xml:space="preserve"> of </w:t>
      </w:r>
      <w:proofErr w:type="spellStart"/>
      <w:r>
        <w:rPr>
          <w:rFonts w:eastAsia="Migu 1M" w:cstheme="minorHAnsi"/>
          <w:color w:val="000000" w:themeColor="text1"/>
          <w:sz w:val="20"/>
          <w:szCs w:val="20"/>
          <w:lang w:val="en-US"/>
        </w:rPr>
        <w:t>bz</w:t>
      </w:r>
      <w:proofErr w:type="spellEnd"/>
      <w:r>
        <w:rPr>
          <w:rFonts w:eastAsia="Migu 1M" w:cstheme="minorHAnsi"/>
          <w:color w:val="000000" w:themeColor="text1"/>
          <w:sz w:val="20"/>
          <w:szCs w:val="20"/>
          <w:lang w:val="en-US"/>
        </w:rPr>
        <w:t xml:space="preserve">, [amp(mV/km), phase (deg)] of ex, </w:t>
      </w:r>
      <w:proofErr w:type="gramStart"/>
      <w:r>
        <w:rPr>
          <w:rFonts w:eastAsia="Migu 1M" w:cstheme="minorHAnsi"/>
          <w:color w:val="000000" w:themeColor="text1"/>
          <w:sz w:val="20"/>
          <w:szCs w:val="20"/>
          <w:lang w:val="en-US"/>
        </w:rPr>
        <w:t>[ ]</w:t>
      </w:r>
      <w:proofErr w:type="gramEnd"/>
      <w:r>
        <w:rPr>
          <w:rFonts w:eastAsia="Migu 1M" w:cstheme="minorHAnsi"/>
          <w:color w:val="000000" w:themeColor="text1"/>
          <w:sz w:val="20"/>
          <w:szCs w:val="20"/>
          <w:lang w:val="en-US"/>
        </w:rPr>
        <w:t xml:space="preserve"> of </w:t>
      </w:r>
      <w:proofErr w:type="spellStart"/>
      <w:r>
        <w:rPr>
          <w:rFonts w:eastAsia="Migu 1M" w:cstheme="minorHAnsi"/>
          <w:color w:val="000000" w:themeColor="text1"/>
          <w:sz w:val="20"/>
          <w:szCs w:val="20"/>
          <w:lang w:val="en-US"/>
        </w:rPr>
        <w:t>ey</w:t>
      </w:r>
      <w:proofErr w:type="spellEnd"/>
    </w:p>
    <w:p w14:paraId="7DE22B65" w14:textId="77777777" w:rsidR="00A7437E" w:rsidRDefault="00A7437E">
      <w:pPr>
        <w:rPr>
          <w:lang w:val="en-US"/>
        </w:rPr>
      </w:pPr>
    </w:p>
    <w:p w14:paraId="3C4C853C" w14:textId="5CF337DB" w:rsidR="00646072" w:rsidRPr="00DB6D4D" w:rsidRDefault="00DB6D4D">
      <w:pPr>
        <w:rPr>
          <w:b/>
          <w:bCs/>
          <w:sz w:val="32"/>
          <w:szCs w:val="32"/>
          <w:lang w:val="en-US"/>
        </w:rPr>
      </w:pPr>
      <w:r w:rsidRPr="00DB6D4D">
        <w:rPr>
          <w:b/>
          <w:bCs/>
          <w:sz w:val="32"/>
          <w:szCs w:val="32"/>
          <w:lang w:val="en-US"/>
        </w:rPr>
        <w:t xml:space="preserve">3. </w:t>
      </w:r>
      <w:r w:rsidR="00646072" w:rsidRPr="00DB6D4D">
        <w:rPr>
          <w:b/>
          <w:bCs/>
          <w:sz w:val="32"/>
          <w:szCs w:val="32"/>
          <w:lang w:val="en-US"/>
        </w:rPr>
        <w:t>Source folder</w:t>
      </w:r>
    </w:p>
    <w:p w14:paraId="77CFB22C" w14:textId="28007105" w:rsidR="00646072" w:rsidRDefault="00646072" w:rsidP="00646072">
      <w:pPr>
        <w:ind w:firstLine="720"/>
        <w:rPr>
          <w:lang w:val="en-US"/>
        </w:rPr>
      </w:pPr>
      <w:r>
        <w:rPr>
          <w:lang w:val="en-US"/>
        </w:rPr>
        <w:t>ActFEMv1.0/</w:t>
      </w:r>
      <w:proofErr w:type="spellStart"/>
      <w:r>
        <w:rPr>
          <w:lang w:val="en-US"/>
        </w:rPr>
        <w:t>src</w:t>
      </w:r>
      <w:proofErr w:type="spellEnd"/>
      <w:r>
        <w:rPr>
          <w:lang w:val="en-US"/>
        </w:rPr>
        <w:t>/</w:t>
      </w:r>
      <w:proofErr w:type="spellStart"/>
      <w:r>
        <w:rPr>
          <w:lang w:val="en-US"/>
        </w:rPr>
        <w:t>solver_mpi</w:t>
      </w:r>
      <w:proofErr w:type="spellEnd"/>
      <w:r>
        <w:rPr>
          <w:lang w:val="en-US"/>
        </w:rPr>
        <w:t>/</w:t>
      </w:r>
    </w:p>
    <w:p w14:paraId="33FC8324" w14:textId="44786729" w:rsidR="00646072" w:rsidRDefault="005373A4">
      <w:pPr>
        <w:rPr>
          <w:lang w:val="en-US"/>
        </w:rPr>
      </w:pPr>
      <w:r>
        <w:rPr>
          <w:lang w:val="en-US"/>
        </w:rPr>
        <w:tab/>
      </w:r>
    </w:p>
    <w:p w14:paraId="1F355E9C" w14:textId="08599513" w:rsidR="00646072" w:rsidRPr="00DB6D4D" w:rsidRDefault="00DB6D4D">
      <w:pPr>
        <w:rPr>
          <w:b/>
          <w:bCs/>
          <w:sz w:val="32"/>
          <w:szCs w:val="32"/>
          <w:lang w:val="en-US"/>
        </w:rPr>
      </w:pPr>
      <w:r w:rsidRPr="00DB6D4D">
        <w:rPr>
          <w:b/>
          <w:bCs/>
          <w:sz w:val="32"/>
          <w:szCs w:val="32"/>
          <w:lang w:val="en-US"/>
        </w:rPr>
        <w:t xml:space="preserve">4. </w:t>
      </w:r>
      <w:bookmarkStart w:id="3" w:name="Coordinate_system"/>
      <w:bookmarkEnd w:id="3"/>
      <w:r w:rsidR="00646072" w:rsidRPr="00DB6D4D">
        <w:rPr>
          <w:b/>
          <w:bCs/>
          <w:sz w:val="32"/>
          <w:szCs w:val="32"/>
          <w:lang w:val="en-US"/>
        </w:rPr>
        <w:t>Coordinate system</w:t>
      </w:r>
    </w:p>
    <w:p w14:paraId="6CBF1ED7" w14:textId="57ED4D4A" w:rsidR="00646072" w:rsidRDefault="00646072">
      <w:pPr>
        <w:rPr>
          <w:lang w:val="en-US"/>
        </w:rPr>
      </w:pPr>
      <w:r>
        <w:rPr>
          <w:lang w:val="en-US"/>
        </w:rPr>
        <w:tab/>
      </w:r>
      <w:proofErr w:type="gramStart"/>
      <w:r>
        <w:rPr>
          <w:lang w:val="en-US"/>
        </w:rPr>
        <w:t>X :</w:t>
      </w:r>
      <w:proofErr w:type="gramEnd"/>
      <w:r>
        <w:rPr>
          <w:lang w:val="en-US"/>
        </w:rPr>
        <w:t xml:space="preserve"> East</w:t>
      </w:r>
    </w:p>
    <w:p w14:paraId="45BAF6C2" w14:textId="1B768B4C" w:rsidR="00646072" w:rsidRDefault="00646072">
      <w:pPr>
        <w:rPr>
          <w:lang w:val="en-US"/>
        </w:rPr>
      </w:pPr>
      <w:r>
        <w:rPr>
          <w:lang w:val="en-US"/>
        </w:rPr>
        <w:tab/>
      </w:r>
      <w:proofErr w:type="gramStart"/>
      <w:r>
        <w:rPr>
          <w:lang w:val="en-US"/>
        </w:rPr>
        <w:t>Y :</w:t>
      </w:r>
      <w:proofErr w:type="gramEnd"/>
      <w:r>
        <w:rPr>
          <w:lang w:val="en-US"/>
        </w:rPr>
        <w:t xml:space="preserve"> North</w:t>
      </w:r>
    </w:p>
    <w:p w14:paraId="2DCA9CD5" w14:textId="55EF60E5" w:rsidR="00646072" w:rsidRDefault="00646072">
      <w:pPr>
        <w:rPr>
          <w:lang w:val="en-US"/>
        </w:rPr>
      </w:pPr>
      <w:r>
        <w:rPr>
          <w:lang w:val="en-US"/>
        </w:rPr>
        <w:tab/>
      </w:r>
      <w:proofErr w:type="gramStart"/>
      <w:r>
        <w:rPr>
          <w:lang w:val="en-US"/>
        </w:rPr>
        <w:t>Z :</w:t>
      </w:r>
      <w:proofErr w:type="gramEnd"/>
      <w:r>
        <w:rPr>
          <w:lang w:val="en-US"/>
        </w:rPr>
        <w:t xml:space="preserve"> Upward</w:t>
      </w:r>
    </w:p>
    <w:p w14:paraId="5B650B1B" w14:textId="4E67E373" w:rsidR="00646072" w:rsidRDefault="00646072">
      <w:pPr>
        <w:rPr>
          <w:lang w:val="en-US"/>
        </w:rPr>
      </w:pPr>
    </w:p>
    <w:p w14:paraId="028D880D" w14:textId="2CB0DF8F" w:rsidR="00646072" w:rsidRPr="00DB6D4D" w:rsidRDefault="00DB6D4D">
      <w:pPr>
        <w:rPr>
          <w:b/>
          <w:bCs/>
          <w:lang w:val="en-US"/>
        </w:rPr>
      </w:pPr>
      <w:r w:rsidRPr="00DB6D4D">
        <w:rPr>
          <w:b/>
          <w:bCs/>
          <w:sz w:val="32"/>
          <w:szCs w:val="32"/>
          <w:lang w:val="en-US"/>
        </w:rPr>
        <w:lastRenderedPageBreak/>
        <w:t xml:space="preserve">5. </w:t>
      </w:r>
      <w:bookmarkStart w:id="4" w:name="Governing_equation_and_discretization"/>
      <w:bookmarkEnd w:id="4"/>
      <w:r w:rsidR="00646072" w:rsidRPr="00DB6D4D">
        <w:rPr>
          <w:b/>
          <w:bCs/>
          <w:sz w:val="32"/>
          <w:szCs w:val="32"/>
          <w:lang w:val="en-US"/>
        </w:rPr>
        <w:t xml:space="preserve">Governing equation and </w:t>
      </w:r>
      <w:r w:rsidR="00E5232C">
        <w:rPr>
          <w:b/>
          <w:bCs/>
          <w:sz w:val="32"/>
          <w:szCs w:val="32"/>
          <w:lang w:val="en-US"/>
        </w:rPr>
        <w:t>d</w:t>
      </w:r>
      <w:r w:rsidR="00646072" w:rsidRPr="00DB6D4D">
        <w:rPr>
          <w:b/>
          <w:bCs/>
          <w:sz w:val="32"/>
          <w:szCs w:val="32"/>
          <w:lang w:val="en-US"/>
        </w:rPr>
        <w:t>iscretization</w:t>
      </w:r>
    </w:p>
    <w:p w14:paraId="568B69FF" w14:textId="44650E8F" w:rsidR="00A7437E" w:rsidRDefault="0080571E" w:rsidP="005373A4">
      <w:pPr>
        <w:spacing w:line="276" w:lineRule="auto"/>
        <w:rPr>
          <w:lang w:val="en-US"/>
        </w:rPr>
      </w:pPr>
      <w:r>
        <w:rPr>
          <w:lang w:val="en-US"/>
        </w:rPr>
        <w:t xml:space="preserve">   </w:t>
      </w:r>
      <w:r w:rsidR="00646072">
        <w:rPr>
          <w:lang w:val="en-US"/>
        </w:rPr>
        <w:t>See Minami et al. (2018)</w:t>
      </w:r>
      <w:r w:rsidR="00A7437E">
        <w:rPr>
          <w:lang w:val="en-US"/>
        </w:rPr>
        <w:t xml:space="preserve"> for details.</w:t>
      </w:r>
      <w:r w:rsidR="00B71D82">
        <w:rPr>
          <w:lang w:val="en-US"/>
        </w:rPr>
        <w:t xml:space="preserve"> </w:t>
      </w:r>
      <w:r w:rsidR="00A7437E">
        <w:rPr>
          <w:lang w:val="en-US"/>
        </w:rPr>
        <w:t>The induction equation in terms of the vector magnetic potential A,</w:t>
      </w:r>
    </w:p>
    <w:p w14:paraId="19DA8A5E" w14:textId="26FBB91B" w:rsidR="00A7437E" w:rsidRPr="00A7437E" w:rsidRDefault="00A7437E" w:rsidP="005373A4">
      <w:pPr>
        <w:spacing w:line="276" w:lineRule="auto"/>
        <w:rPr>
          <w:lang w:val="en-US"/>
        </w:rPr>
      </w:pPr>
      <m:oMathPara>
        <m:oMath>
          <m:r>
            <m:rPr>
              <m:sty m:val="p"/>
            </m:rPr>
            <w:rPr>
              <w:rFonts w:ascii="Cambria Math" w:hAnsi="Cambria Math"/>
              <w:lang w:val="en-US"/>
            </w:rPr>
            <m:t>∇</m:t>
          </m:r>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r>
            <w:rPr>
              <w:rFonts w:ascii="Cambria Math" w:hAnsi="Cambria Math"/>
              <w:lang w:val="en-US"/>
            </w:rPr>
            <m:t>+iωμ</m:t>
          </m:r>
          <m:acc>
            <m:accPr>
              <m:ctrlPr>
                <w:rPr>
                  <w:rFonts w:ascii="Cambria Math" w:hAnsi="Cambria Math"/>
                  <w:i/>
                  <w:lang w:val="en-US"/>
                </w:rPr>
              </m:ctrlPr>
            </m:accPr>
            <m:e>
              <m:r>
                <w:rPr>
                  <w:rFonts w:ascii="Cambria Math" w:hAnsi="Cambria Math"/>
                  <w:lang w:val="en-US"/>
                </w:rPr>
                <m:t>σ</m:t>
              </m:r>
            </m:e>
          </m:acc>
          <m:r>
            <m:rPr>
              <m:sty m:val="bi"/>
            </m:rPr>
            <w:rPr>
              <w:rFonts w:ascii="Cambria Math" w:hAnsi="Cambria Math"/>
              <w:lang w:val="en-US"/>
            </w:rPr>
            <m:t>A=</m:t>
          </m:r>
          <m:r>
            <w:rPr>
              <w:rFonts w:ascii="Cambria Math" w:hAnsi="Cambria Math"/>
              <w:lang w:val="en-US"/>
            </w:rPr>
            <m:t>μ</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oMath>
      </m:oMathPara>
    </w:p>
    <w:p w14:paraId="642A087F" w14:textId="051DF259" w:rsidR="00646072" w:rsidRDefault="0080571E" w:rsidP="005373A4">
      <w:pPr>
        <w:spacing w:line="276" w:lineRule="auto"/>
        <w:rPr>
          <w:b/>
          <w:bCs/>
          <w:lang w:val="en-US"/>
        </w:rPr>
      </w:pPr>
      <w:r>
        <w:rPr>
          <w:lang w:val="en-US"/>
        </w:rPr>
        <w:t xml:space="preserve">   </w:t>
      </w:r>
      <w:proofErr w:type="gramStart"/>
      <w:r w:rsidR="00A7437E">
        <w:rPr>
          <w:lang w:val="en-US"/>
        </w:rPr>
        <w:t>Is</w:t>
      </w:r>
      <w:proofErr w:type="gramEnd"/>
      <w:r w:rsidR="00A7437E">
        <w:rPr>
          <w:lang w:val="en-US"/>
        </w:rPr>
        <w:t xml:space="preserve"> solved by the edge-based finite element method.</w:t>
      </w:r>
      <w:r w:rsidR="006E6915">
        <w:rPr>
          <w:lang w:val="en-US"/>
        </w:rPr>
        <w:t xml:space="preserve"> </w:t>
      </w:r>
      <m:oMath>
        <m:acc>
          <m:accPr>
            <m:ctrlPr>
              <w:rPr>
                <w:rFonts w:ascii="Cambria Math" w:hAnsi="Cambria Math"/>
                <w:i/>
                <w:lang w:val="en-US"/>
              </w:rPr>
            </m:ctrlPr>
          </m:accPr>
          <m:e>
            <m:r>
              <w:rPr>
                <w:rFonts w:ascii="Cambria Math" w:hAnsi="Cambria Math"/>
                <w:lang w:val="en-US"/>
              </w:rPr>
              <m:t>σ</m:t>
            </m:r>
          </m:e>
        </m:acc>
        <m:r>
          <w:rPr>
            <w:rFonts w:ascii="Cambria Math" w:hAnsi="Cambria Math"/>
            <w:lang w:val="en-US"/>
          </w:rPr>
          <m:t>=σ+iωϵ</m:t>
        </m:r>
      </m:oMath>
      <w:r w:rsidR="006E6915">
        <w:rPr>
          <w:lang w:val="en-US"/>
        </w:rPr>
        <w:t xml:space="preserve">, where </w:t>
      </w:r>
      <m:oMath>
        <m:r>
          <w:rPr>
            <w:rFonts w:ascii="Cambria Math" w:hAnsi="Cambria Math"/>
            <w:lang w:val="en-US"/>
          </w:rPr>
          <m:t>ϵ</m:t>
        </m:r>
      </m:oMath>
      <w:r w:rsidR="006E6915">
        <w:rPr>
          <w:lang w:val="en-US"/>
        </w:rPr>
        <w:t xml:space="preserve"> is the electric permittivity.</w:t>
      </w:r>
      <m:oMath>
        <m:r>
          <w:rPr>
            <w:rFonts w:ascii="Cambria Math" w:hAnsi="Cambria Math"/>
            <w:lang w:val="en-US"/>
          </w:rPr>
          <m:t>ω</m:t>
        </m:r>
      </m:oMath>
      <w:r w:rsidR="006E6915">
        <w:rPr>
          <w:lang w:val="en-US"/>
        </w:rPr>
        <w:t xml:space="preserve"> is the angular frequency, </w:t>
      </w:r>
      <m:oMath>
        <m:r>
          <w:rPr>
            <w:rFonts w:ascii="Cambria Math" w:hAnsi="Cambria Math"/>
            <w:lang w:val="en-US"/>
          </w:rPr>
          <m:t>μ</m:t>
        </m:r>
      </m:oMath>
      <w:r w:rsidR="006E6915">
        <w:rPr>
          <w:lang w:val="en-US"/>
        </w:rPr>
        <w:t xml:space="preserve"> is the magnetic permeability, </w:t>
      </w:r>
      <m:oMath>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oMath>
      <w:r w:rsidR="006E6915">
        <w:rPr>
          <w:lang w:val="en-US"/>
        </w:rPr>
        <w:t xml:space="preserve"> is the source electric current density. Note that the equation is easily converted to the induction equation in terms of the electric field </w:t>
      </w:r>
      <m:oMath>
        <m:r>
          <m:rPr>
            <m:sty m:val="bi"/>
          </m:rPr>
          <w:rPr>
            <w:rFonts w:ascii="Cambria Math" w:hAnsi="Cambria Math"/>
            <w:lang w:val="en-US"/>
          </w:rPr>
          <m:t>E</m:t>
        </m:r>
      </m:oMath>
      <w:r w:rsidR="006E6915">
        <w:rPr>
          <w:b/>
          <w:bCs/>
          <w:lang w:val="en-US"/>
        </w:rPr>
        <w:t xml:space="preserve">, </w:t>
      </w:r>
      <w:r w:rsidR="006E6915" w:rsidRPr="006E6915">
        <w:rPr>
          <w:lang w:val="en-US"/>
        </w:rPr>
        <w:t>by</w:t>
      </w:r>
      <w:r w:rsidR="006E6915">
        <w:rPr>
          <w:lang w:val="en-US"/>
        </w:rPr>
        <w:t xml:space="preserve"> using the relationship of </w:t>
      </w:r>
      <m:oMath>
        <m:r>
          <m:rPr>
            <m:sty m:val="bi"/>
          </m:rPr>
          <w:rPr>
            <w:rFonts w:ascii="Cambria Math" w:hAnsi="Cambria Math"/>
            <w:lang w:val="en-US"/>
          </w:rPr>
          <m:t>E=</m:t>
        </m:r>
        <m:r>
          <w:rPr>
            <w:rFonts w:ascii="Cambria Math" w:hAnsi="Cambria Math"/>
            <w:lang w:val="en-US"/>
          </w:rPr>
          <m:t>iω</m:t>
        </m:r>
        <m:r>
          <m:rPr>
            <m:sty m:val="bi"/>
          </m:rPr>
          <w:rPr>
            <w:rFonts w:ascii="Cambria Math" w:hAnsi="Cambria Math"/>
            <w:lang w:val="en-US"/>
          </w:rPr>
          <m:t>A</m:t>
        </m:r>
      </m:oMath>
      <w:r w:rsidR="005373A4" w:rsidRPr="005373A4">
        <w:rPr>
          <w:lang w:val="en-US"/>
        </w:rPr>
        <w:t>,</w:t>
      </w:r>
    </w:p>
    <w:p w14:paraId="129B5EA1" w14:textId="02FAF674" w:rsidR="006E6915" w:rsidRPr="006E6915" w:rsidRDefault="006E6915" w:rsidP="005373A4">
      <w:pPr>
        <w:spacing w:line="276" w:lineRule="auto"/>
        <w:rPr>
          <w:lang w:val="en-US"/>
        </w:rPr>
      </w:pPr>
      <m:oMathPara>
        <m:oMath>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E+</m:t>
          </m:r>
          <m:r>
            <w:rPr>
              <w:rFonts w:ascii="Cambria Math" w:hAnsi="Cambria Math"/>
              <w:lang w:val="en-US"/>
            </w:rPr>
            <m:t>iωμ</m:t>
          </m:r>
          <m:acc>
            <m:accPr>
              <m:ctrlPr>
                <w:rPr>
                  <w:rFonts w:ascii="Cambria Math" w:hAnsi="Cambria Math"/>
                  <w:i/>
                  <w:lang w:val="en-US"/>
                </w:rPr>
              </m:ctrlPr>
            </m:accPr>
            <m:e>
              <m:r>
                <w:rPr>
                  <w:rFonts w:ascii="Cambria Math" w:hAnsi="Cambria Math"/>
                  <w:lang w:val="en-US"/>
                </w:rPr>
                <m:t>σ</m:t>
              </m:r>
            </m:e>
          </m:acc>
          <m:r>
            <m:rPr>
              <m:sty m:val="bi"/>
            </m:rPr>
            <w:rPr>
              <w:rFonts w:ascii="Cambria Math" w:hAnsi="Cambria Math"/>
              <w:lang w:val="en-US"/>
            </w:rPr>
            <m:t>E=</m:t>
          </m:r>
          <m:r>
            <w:rPr>
              <w:rFonts w:ascii="Cambria Math" w:hAnsi="Cambria Math"/>
              <w:lang w:val="en-US"/>
            </w:rPr>
            <m:t>iωμ</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r>
            <w:rPr>
              <w:rFonts w:ascii="Cambria Math" w:hAnsi="Cambria Math"/>
              <w:lang w:val="en-US"/>
            </w:rPr>
            <m:t>.</m:t>
          </m:r>
        </m:oMath>
      </m:oMathPara>
    </w:p>
    <w:p w14:paraId="254D2CA2" w14:textId="63F5DAA3" w:rsidR="007A009E" w:rsidRDefault="005373A4" w:rsidP="005373A4">
      <w:pPr>
        <w:spacing w:line="276" w:lineRule="auto"/>
        <w:rPr>
          <w:lang w:val="en-US"/>
        </w:rPr>
      </w:pPr>
      <w:r>
        <w:rPr>
          <w:lang w:val="en-US"/>
        </w:rPr>
        <w:t xml:space="preserve">The magnetic field is obtained by </w:t>
      </w:r>
      <m:oMath>
        <m:r>
          <m:rPr>
            <m:sty m:val="bi"/>
          </m:rPr>
          <w:rPr>
            <w:rFonts w:ascii="Cambria Math" w:hAnsi="Cambria Math"/>
            <w:lang w:val="en-US"/>
          </w:rPr>
          <m:t>B</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oMath>
      <w:r w:rsidRPr="005373A4">
        <w:rPr>
          <w:lang w:val="en-US"/>
        </w:rPr>
        <w:t>, after</w:t>
      </w:r>
      <w:r>
        <w:rPr>
          <w:lang w:val="en-US"/>
        </w:rPr>
        <w:t xml:space="preserve"> the equation is solved with respect to </w:t>
      </w:r>
      <m:oMath>
        <m:r>
          <m:rPr>
            <m:sty m:val="bi"/>
          </m:rPr>
          <w:rPr>
            <w:rFonts w:ascii="Cambria Math" w:hAnsi="Cambria Math"/>
            <w:lang w:val="en-US"/>
          </w:rPr>
          <m:t>A</m:t>
        </m:r>
      </m:oMath>
      <w:r w:rsidRPr="005373A4">
        <w:rPr>
          <w:lang w:val="en-US"/>
        </w:rPr>
        <w:t>.</w:t>
      </w:r>
    </w:p>
    <w:p w14:paraId="766B6174" w14:textId="5DFF9F7B" w:rsidR="00147874" w:rsidRDefault="00147874">
      <w:pPr>
        <w:rPr>
          <w:lang w:val="en-US"/>
        </w:rPr>
      </w:pPr>
      <w:r>
        <w:rPr>
          <w:lang w:val="en-US"/>
        </w:rPr>
        <w:br w:type="page"/>
      </w:r>
    </w:p>
    <w:p w14:paraId="6D941103" w14:textId="4F65D350" w:rsidR="005373A4" w:rsidRPr="006E675B" w:rsidRDefault="006E675B" w:rsidP="005373A4">
      <w:pPr>
        <w:spacing w:line="276" w:lineRule="auto"/>
        <w:rPr>
          <w:b/>
          <w:bCs/>
          <w:sz w:val="32"/>
          <w:szCs w:val="32"/>
          <w:lang w:val="en-US"/>
        </w:rPr>
      </w:pPr>
      <w:r w:rsidRPr="006E675B">
        <w:rPr>
          <w:b/>
          <w:bCs/>
          <w:sz w:val="32"/>
          <w:szCs w:val="32"/>
          <w:lang w:val="en-US"/>
        </w:rPr>
        <w:lastRenderedPageBreak/>
        <w:t xml:space="preserve">6. </w:t>
      </w:r>
      <w:bookmarkStart w:id="5" w:name="File_formats"/>
      <w:bookmarkEnd w:id="5"/>
      <w:r w:rsidR="005373A4" w:rsidRPr="006E675B">
        <w:rPr>
          <w:b/>
          <w:bCs/>
          <w:sz w:val="32"/>
          <w:szCs w:val="32"/>
          <w:lang w:val="en-US"/>
        </w:rPr>
        <w:t>File format</w:t>
      </w:r>
      <w:r w:rsidR="00E5232C">
        <w:rPr>
          <w:b/>
          <w:bCs/>
          <w:sz w:val="32"/>
          <w:szCs w:val="32"/>
          <w:lang w:val="en-US"/>
        </w:rPr>
        <w:t>s</w:t>
      </w:r>
    </w:p>
    <w:p w14:paraId="128AC5EA" w14:textId="3576BEF2" w:rsidR="00E5232C" w:rsidRDefault="00E5232C" w:rsidP="005373A4">
      <w:pPr>
        <w:spacing w:line="276" w:lineRule="auto"/>
        <w:rPr>
          <w:lang w:val="en-US"/>
        </w:rPr>
      </w:pPr>
      <w:r>
        <w:rPr>
          <w:lang w:val="en-US"/>
        </w:rPr>
        <w:t>6.1 control files</w:t>
      </w:r>
    </w:p>
    <w:p w14:paraId="6D5D2346" w14:textId="10687630" w:rsidR="005373A4" w:rsidRDefault="005373A4" w:rsidP="005373A4">
      <w:pPr>
        <w:spacing w:line="276" w:lineRule="auto"/>
        <w:rPr>
          <w:lang w:val="en-US"/>
        </w:rPr>
      </w:pPr>
      <w:r>
        <w:rPr>
          <w:lang w:val="en-US"/>
        </w:rPr>
        <w:tab/>
        <w:t>Control file “</w:t>
      </w:r>
      <w:proofErr w:type="spellStart"/>
      <w:r>
        <w:rPr>
          <w:lang w:val="en-US"/>
        </w:rPr>
        <w:t>nakaya.ctl</w:t>
      </w:r>
      <w:proofErr w:type="spellEnd"/>
      <w:r>
        <w:rPr>
          <w:lang w:val="en-US"/>
        </w:rPr>
        <w:t>” controls the forward calculation</w:t>
      </w:r>
      <w:r w:rsidR="00DC0942">
        <w:rPr>
          <w:lang w:val="en-US"/>
        </w:rPr>
        <w:t xml:space="preserve"> </w:t>
      </w:r>
      <w:r w:rsidR="00DC0942" w:rsidRPr="00DC0942">
        <w:rPr>
          <w:color w:val="00B050"/>
          <w:lang w:val="en-US"/>
        </w:rPr>
        <w:t>(green is explanation)</w:t>
      </w:r>
    </w:p>
    <w:p w14:paraId="1781BA4C"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 lines starting </w:t>
      </w:r>
      <w:proofErr w:type="gramStart"/>
      <w:r w:rsidRPr="005373A4">
        <w:rPr>
          <w:rFonts w:ascii="Menlo" w:hAnsi="Menlo" w:cs="Menlo"/>
          <w:color w:val="000000"/>
          <w:sz w:val="16"/>
          <w:szCs w:val="16"/>
          <w:lang w:val="en-US"/>
        </w:rPr>
        <w:t>with "##</w:t>
      </w:r>
      <w:proofErr w:type="gramEnd"/>
      <w:r w:rsidRPr="005373A4">
        <w:rPr>
          <w:rFonts w:ascii="Menlo" w:hAnsi="Menlo" w:cs="Menlo"/>
          <w:color w:val="000000"/>
          <w:sz w:val="16"/>
          <w:szCs w:val="16"/>
          <w:lang w:val="en-US"/>
        </w:rPr>
        <w:t xml:space="preserve">" work as lines for </w:t>
      </w:r>
      <w:proofErr w:type="gramStart"/>
      <w:r w:rsidRPr="005373A4">
        <w:rPr>
          <w:rFonts w:ascii="Menlo" w:hAnsi="Menlo" w:cs="Menlo"/>
          <w:color w:val="000000"/>
          <w:sz w:val="16"/>
          <w:szCs w:val="16"/>
          <w:lang w:val="en-US"/>
        </w:rPr>
        <w:t>comments !</w:t>
      </w:r>
      <w:proofErr w:type="gramEnd"/>
      <w:r w:rsidRPr="005373A4">
        <w:rPr>
          <w:rFonts w:ascii="Menlo" w:hAnsi="Menlo" w:cs="Menlo"/>
          <w:color w:val="000000"/>
          <w:sz w:val="16"/>
          <w:szCs w:val="16"/>
          <w:lang w:val="en-US"/>
        </w:rPr>
        <w:t xml:space="preserve"> 2020.09.28</w:t>
      </w:r>
    </w:p>
    <w:p w14:paraId="66D4B898"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 this file is </w:t>
      </w:r>
      <w:proofErr w:type="gramStart"/>
      <w:r w:rsidRPr="005373A4">
        <w:rPr>
          <w:rFonts w:ascii="Menlo" w:hAnsi="Menlo" w:cs="Menlo"/>
          <w:color w:val="000000"/>
          <w:sz w:val="16"/>
          <w:szCs w:val="16"/>
          <w:lang w:val="en-US"/>
        </w:rPr>
        <w:t>forward</w:t>
      </w:r>
      <w:proofErr w:type="gramEnd"/>
      <w:r w:rsidRPr="005373A4">
        <w:rPr>
          <w:rFonts w:ascii="Menlo" w:hAnsi="Menlo" w:cs="Menlo"/>
          <w:color w:val="000000"/>
          <w:sz w:val="16"/>
          <w:szCs w:val="16"/>
          <w:lang w:val="en-US"/>
        </w:rPr>
        <w:t xml:space="preserve"> control file</w:t>
      </w:r>
    </w:p>
    <w:p w14:paraId="09BA87E6"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w:t>
      </w:r>
      <w:proofErr w:type="gramStart"/>
      <w:r w:rsidRPr="005373A4">
        <w:rPr>
          <w:rFonts w:ascii="Menlo" w:hAnsi="Menlo" w:cs="Menlo"/>
          <w:color w:val="000000"/>
          <w:sz w:val="16"/>
          <w:szCs w:val="16"/>
          <w:lang w:val="en-US"/>
        </w:rPr>
        <w:t>10!-------</w:t>
      </w:r>
      <w:proofErr w:type="gramEnd"/>
      <w:r w:rsidRPr="005373A4">
        <w:rPr>
          <w:rFonts w:ascii="Menlo" w:hAnsi="Menlo" w:cs="Menlo"/>
          <w:color w:val="000000"/>
          <w:sz w:val="16"/>
          <w:szCs w:val="16"/>
          <w:lang w:val="en-US"/>
        </w:rPr>
        <w:t>20!</w:t>
      </w:r>
    </w:p>
    <w:p w14:paraId="53FC2C83" w14:textId="5F84CCEC"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itopofile</w:t>
      </w:r>
      <w:proofErr w:type="spellEnd"/>
      <w:r w:rsidRPr="005373A4">
        <w:rPr>
          <w:rFonts w:ascii="Menlo" w:hAnsi="Menlo" w:cs="Menlo"/>
          <w:color w:val="000000"/>
          <w:sz w:val="16"/>
          <w:szCs w:val="16"/>
          <w:lang w:val="en-US"/>
        </w:rPr>
        <w:t xml:space="preserve"> 0 or 1   !</w:t>
      </w:r>
      <w:proofErr w:type="gramStart"/>
      <w:r w:rsidRPr="005373A4">
        <w:rPr>
          <w:rFonts w:ascii="Menlo" w:hAnsi="Menlo" w:cs="Menlo"/>
          <w:color w:val="000000"/>
          <w:sz w:val="16"/>
          <w:szCs w:val="16"/>
          <w:lang w:val="en-US"/>
        </w:rPr>
        <w:t xml:space="preserve">1  </w:t>
      </w:r>
      <w:r w:rsidRPr="005373A4">
        <w:rPr>
          <w:rFonts w:ascii="Menlo" w:hAnsi="Menlo" w:cs="Menlo"/>
          <w:color w:val="00B050"/>
          <w:sz w:val="16"/>
          <w:szCs w:val="16"/>
          <w:lang w:val="en-US"/>
        </w:rPr>
        <w:t>(</w:t>
      </w:r>
      <w:proofErr w:type="gramEnd"/>
      <w:del w:id="6" w:author="南　拓人" w:date="2025-05-22T14:53:00Z" w16du:dateUtc="2025-05-22T05:53:00Z">
        <w:r w:rsidR="006D5301" w:rsidRPr="005373A4" w:rsidDel="006D5301">
          <w:rPr>
            <w:rFonts w:ascii="Menlo" w:hAnsi="Menlo" w:cs="Menlo" w:hint="eastAsia"/>
            <w:color w:val="00B050"/>
            <w:sz w:val="16"/>
            <w:szCs w:val="16"/>
            <w:lang w:val="en-US"/>
          </w:rPr>
          <w:delText>parameter for mesh generation, not used in forward calculation</w:delText>
        </w:r>
      </w:del>
      <w:proofErr w:type="gramStart"/>
      <w:ins w:id="7" w:author="南　拓人" w:date="2025-05-22T14:53:00Z" w16du:dateUtc="2025-05-22T05:53:00Z">
        <w:r w:rsidR="006D5301">
          <w:rPr>
            <w:rFonts w:ascii="Menlo" w:hAnsi="Menlo" w:cs="Menlo" w:hint="eastAsia"/>
            <w:color w:val="00B050"/>
            <w:sz w:val="16"/>
            <w:szCs w:val="16"/>
            <w:lang w:val="en-US"/>
          </w:rPr>
          <w:t>0:</w:t>
        </w:r>
        <w:r w:rsidR="006D5301">
          <w:rPr>
            <w:rFonts w:ascii="Menlo" w:hAnsi="Menlo" w:cs="Menlo" w:hint="eastAsia"/>
            <w:color w:val="00B050"/>
            <w:sz w:val="16"/>
            <w:szCs w:val="16"/>
            <w:lang w:val="en-US"/>
          </w:rPr>
          <w:t>地形</w:t>
        </w:r>
        <w:proofErr w:type="gramEnd"/>
        <w:r w:rsidR="006D5301">
          <w:rPr>
            <w:rFonts w:ascii="Menlo" w:hAnsi="Menlo" w:cs="Menlo" w:hint="eastAsia"/>
            <w:color w:val="00B050"/>
            <w:sz w:val="16"/>
            <w:szCs w:val="16"/>
            <w:lang w:val="en-US"/>
          </w:rPr>
          <w:t>ファイルを使わずメッシュ生成、</w:t>
        </w:r>
        <w:proofErr w:type="gramStart"/>
        <w:r w:rsidR="006D5301">
          <w:rPr>
            <w:rFonts w:ascii="Menlo" w:hAnsi="Menlo" w:cs="Menlo" w:hint="eastAsia"/>
            <w:color w:val="00B050"/>
            <w:sz w:val="16"/>
            <w:szCs w:val="16"/>
            <w:lang w:val="en-US"/>
          </w:rPr>
          <w:t>1:</w:t>
        </w:r>
        <w:r w:rsidR="006D5301">
          <w:rPr>
            <w:rFonts w:ascii="Menlo" w:hAnsi="Menlo" w:cs="Menlo" w:hint="eastAsia"/>
            <w:color w:val="00B050"/>
            <w:sz w:val="16"/>
            <w:szCs w:val="16"/>
            <w:lang w:val="en-US"/>
          </w:rPr>
          <w:t>地形</w:t>
        </w:r>
        <w:proofErr w:type="gramEnd"/>
        <w:r w:rsidR="006D5301">
          <w:rPr>
            <w:rFonts w:ascii="Menlo" w:hAnsi="Menlo" w:cs="Menlo" w:hint="eastAsia"/>
            <w:color w:val="00B050"/>
            <w:sz w:val="16"/>
            <w:szCs w:val="16"/>
            <w:lang w:val="en-US"/>
          </w:rPr>
          <w:t>ファイルを使う。</w:t>
        </w:r>
      </w:ins>
      <w:r w:rsidRPr="005373A4">
        <w:rPr>
          <w:rFonts w:ascii="Menlo" w:hAnsi="Menlo" w:cs="Menlo"/>
          <w:color w:val="00B050"/>
          <w:sz w:val="16"/>
          <w:szCs w:val="16"/>
          <w:lang w:val="en-US"/>
        </w:rPr>
        <w:t>)</w:t>
      </w:r>
    </w:p>
    <w:p w14:paraId="0C449302" w14:textId="77EA8F01"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 of </w:t>
      </w:r>
      <w:proofErr w:type="spellStart"/>
      <w:r w:rsidRPr="005373A4">
        <w:rPr>
          <w:rFonts w:ascii="Menlo" w:hAnsi="Menlo" w:cs="Menlo"/>
          <w:color w:val="000000"/>
          <w:sz w:val="16"/>
          <w:szCs w:val="16"/>
          <w:lang w:val="en-US"/>
        </w:rPr>
        <w:t>topofile</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1</w:t>
      </w:r>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gramEnd"/>
      <w:ins w:id="8" w:author="南　拓人" w:date="2025-05-22T14:53:00Z" w16du:dateUtc="2025-05-22T05:53:00Z">
        <w:r w:rsidR="006D5301">
          <w:rPr>
            <w:rFonts w:ascii="Menlo" w:hAnsi="Menlo" w:cs="Menlo" w:hint="eastAsia"/>
            <w:color w:val="00B050"/>
            <w:sz w:val="16"/>
            <w:szCs w:val="16"/>
            <w:lang w:val="en-US"/>
          </w:rPr>
          <w:t>使う地形ファイルの数。</w:t>
        </w:r>
      </w:ins>
      <w:ins w:id="9" w:author="南　拓人" w:date="2025-05-22T14:57:00Z" w16du:dateUtc="2025-05-22T05:57:00Z">
        <w:r w:rsidR="006D5301">
          <w:rPr>
            <w:rFonts w:ascii="Menlo" w:hAnsi="Menlo" w:cs="Menlo" w:hint="eastAsia"/>
            <w:color w:val="00B050"/>
            <w:sz w:val="16"/>
            <w:szCs w:val="16"/>
            <w:lang w:val="en-US"/>
          </w:rPr>
          <w:t>以下、</w:t>
        </w:r>
      </w:ins>
      <w:ins w:id="10" w:author="南　拓人" w:date="2025-05-22T14:56:00Z" w16du:dateUtc="2025-05-22T05:56:00Z">
        <w:r w:rsidR="006D5301">
          <w:rPr>
            <w:rFonts w:ascii="Menlo" w:hAnsi="Menlo" w:cs="Menlo" w:hint="eastAsia"/>
            <w:color w:val="00B050"/>
            <w:sz w:val="16"/>
            <w:szCs w:val="16"/>
            <w:lang w:val="en-US"/>
          </w:rPr>
          <w:t>狭い</w:t>
        </w:r>
      </w:ins>
      <w:ins w:id="11" w:author="南　拓人" w:date="2025-05-22T14:57:00Z" w16du:dateUtc="2025-05-22T05:57:00Z">
        <w:r w:rsidR="006D5301">
          <w:rPr>
            <w:rFonts w:ascii="Menlo" w:hAnsi="Menlo" w:cs="Menlo" w:hint="eastAsia"/>
            <w:color w:val="00B050"/>
            <w:sz w:val="16"/>
            <w:szCs w:val="16"/>
            <w:lang w:val="en-US"/>
          </w:rPr>
          <w:t>領域のファイルから、広い領域のファイルの順で、入力する。</w:t>
        </w:r>
      </w:ins>
      <w:del w:id="12" w:author="南　拓人" w:date="2025-05-22T14:53:00Z" w16du:dateUtc="2025-05-22T05:53:00Z">
        <w:r w:rsidRPr="005373A4" w:rsidDel="006D5301">
          <w:rPr>
            <w:rFonts w:ascii="Menlo" w:hAnsi="Menlo" w:cs="Menlo"/>
            <w:color w:val="00B050"/>
            <w:sz w:val="16"/>
            <w:szCs w:val="16"/>
            <w:lang w:val="en-US"/>
          </w:rPr>
          <w:delText>parameter for mesh generation, not used in forward calculation</w:delText>
        </w:r>
      </w:del>
      <w:r w:rsidRPr="005373A4">
        <w:rPr>
          <w:rFonts w:ascii="Menlo" w:hAnsi="Menlo" w:cs="Menlo"/>
          <w:color w:val="00B050"/>
          <w:sz w:val="16"/>
          <w:szCs w:val="16"/>
          <w:lang w:val="en-US"/>
        </w:rPr>
        <w:t>)</w:t>
      </w:r>
    </w:p>
    <w:p w14:paraId="3DC8590B" w14:textId="6FCE9F6A"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topofile</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  !</w:t>
      </w:r>
      <w:proofErr w:type="gramEnd"/>
      <w:r w:rsidRPr="005373A4">
        <w:rPr>
          <w:rFonts w:ascii="Menlo" w:hAnsi="Menlo" w:cs="Menlo"/>
          <w:color w:val="000000"/>
          <w:sz w:val="16"/>
          <w:szCs w:val="16"/>
          <w:lang w:val="en-US"/>
        </w:rPr>
        <w:t>../topo/topo127_134_29_36.xyz</w:t>
      </w:r>
      <w:r>
        <w:rPr>
          <w:rFonts w:ascii="Menlo" w:hAnsi="Menlo" w:cs="Menlo"/>
          <w:color w:val="000000"/>
          <w:sz w:val="16"/>
          <w:szCs w:val="16"/>
          <w:lang w:val="en-US"/>
        </w:rPr>
        <w:t xml:space="preserve">  </w:t>
      </w:r>
      <w:r w:rsidRPr="005373A4">
        <w:rPr>
          <w:rFonts w:ascii="Menlo" w:hAnsi="Menlo" w:cs="Menlo"/>
          <w:color w:val="00B050"/>
          <w:sz w:val="16"/>
          <w:szCs w:val="16"/>
          <w:lang w:val="en-US"/>
        </w:rPr>
        <w:t>(</w:t>
      </w:r>
      <w:del w:id="13" w:author="南　拓人" w:date="2025-05-22T14:53:00Z" w16du:dateUtc="2025-05-22T05:53:00Z">
        <w:r w:rsidR="006D5301" w:rsidRPr="005373A4" w:rsidDel="006D5301">
          <w:rPr>
            <w:rFonts w:ascii="Menlo" w:hAnsi="Menlo" w:cs="Menlo" w:hint="eastAsia"/>
            <w:color w:val="00B050"/>
            <w:sz w:val="16"/>
            <w:szCs w:val="16"/>
            <w:lang w:val="en-US"/>
          </w:rPr>
          <w:delText>parameter for mesh</w:delText>
        </w:r>
      </w:del>
      <w:ins w:id="14" w:author="南　拓人" w:date="2025-05-22T14:54:00Z" w16du:dateUtc="2025-05-22T05:54:00Z">
        <w:r w:rsidR="006D5301">
          <w:rPr>
            <w:rFonts w:ascii="Menlo" w:hAnsi="Menlo" w:cs="Menlo" w:hint="eastAsia"/>
            <w:color w:val="00B050"/>
            <w:sz w:val="16"/>
            <w:szCs w:val="16"/>
            <w:lang w:val="en-US"/>
          </w:rPr>
          <w:t>地形ファイル名</w:t>
        </w:r>
      </w:ins>
      <w:r w:rsidRPr="005373A4">
        <w:rPr>
          <w:rFonts w:ascii="Menlo" w:hAnsi="Menlo" w:cs="Menlo"/>
          <w:color w:val="00B050"/>
          <w:sz w:val="16"/>
          <w:szCs w:val="16"/>
          <w:lang w:val="en-US"/>
        </w:rPr>
        <w:t>)</w:t>
      </w:r>
    </w:p>
    <w:p w14:paraId="4A0CC001" w14:textId="56F6784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lon</w:t>
      </w:r>
      <w:proofErr w:type="spellEnd"/>
      <w:r w:rsidRPr="005373A4">
        <w:rPr>
          <w:rFonts w:ascii="Menlo" w:hAnsi="Menlo" w:cs="Menlo"/>
          <w:color w:val="000000"/>
          <w:sz w:val="16"/>
          <w:szCs w:val="16"/>
          <w:lang w:val="en-US"/>
        </w:rPr>
        <w:t xml:space="preserve"> </w:t>
      </w:r>
      <w:proofErr w:type="spellStart"/>
      <w:r w:rsidRPr="005373A4">
        <w:rPr>
          <w:rFonts w:ascii="Menlo" w:hAnsi="Menlo" w:cs="Menlo"/>
          <w:color w:val="000000"/>
          <w:sz w:val="16"/>
          <w:szCs w:val="16"/>
          <w:lang w:val="en-US"/>
        </w:rPr>
        <w:t>lat</w:t>
      </w:r>
      <w:proofErr w:type="spellEnd"/>
      <w:r w:rsidRPr="005373A4">
        <w:rPr>
          <w:rFonts w:ascii="Menlo" w:hAnsi="Menlo" w:cs="Menlo"/>
          <w:color w:val="000000"/>
          <w:sz w:val="16"/>
          <w:szCs w:val="16"/>
          <w:lang w:val="en-US"/>
        </w:rPr>
        <w:t xml:space="preserve"> shift      !0.0         0.0</w:t>
      </w:r>
      <w:r>
        <w:rPr>
          <w:rFonts w:ascii="Menlo" w:hAnsi="Menlo" w:cs="Menlo"/>
          <w:color w:val="000000"/>
          <w:sz w:val="16"/>
          <w:szCs w:val="16"/>
          <w:lang w:val="en-US"/>
        </w:rPr>
        <w:t xml:space="preserve">             </w:t>
      </w:r>
      <w:proofErr w:type="gramStart"/>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spellStart"/>
      <w:proofErr w:type="gramEnd"/>
      <w:del w:id="15" w:author="南　拓人" w:date="2025-05-22T14:54:00Z" w16du:dateUtc="2025-05-22T05:54:00Z">
        <w:r w:rsidRPr="005373A4" w:rsidDel="006D5301">
          <w:rPr>
            <w:rFonts w:ascii="Menlo" w:hAnsi="Menlo" w:cs="Menlo"/>
            <w:color w:val="00B050"/>
            <w:sz w:val="16"/>
            <w:szCs w:val="16"/>
            <w:lang w:val="en-US"/>
          </w:rPr>
          <w:delText>parameter for mesh</w:delText>
        </w:r>
      </w:del>
      <w:ins w:id="16" w:author="南　拓人" w:date="2025-05-22T14:54:00Z" w16du:dateUtc="2025-05-22T05:54:00Z">
        <w:r w:rsidR="006D5301">
          <w:rPr>
            <w:rFonts w:ascii="Menlo" w:hAnsi="Menlo" w:cs="Menlo" w:hint="eastAsia"/>
            <w:color w:val="00B050"/>
            <w:sz w:val="16"/>
            <w:szCs w:val="16"/>
            <w:lang w:val="en-US"/>
          </w:rPr>
          <w:t>lon</w:t>
        </w:r>
        <w:proofErr w:type="spellEnd"/>
        <w:r w:rsidR="006D5301">
          <w:rPr>
            <w:rFonts w:ascii="Menlo" w:hAnsi="Menlo" w:cs="Menlo" w:hint="eastAsia"/>
            <w:color w:val="00B050"/>
            <w:sz w:val="16"/>
            <w:szCs w:val="16"/>
            <w:lang w:val="en-US"/>
          </w:rPr>
          <w:t xml:space="preserve"> </w:t>
        </w:r>
        <w:proofErr w:type="spellStart"/>
        <w:r w:rsidR="006D5301">
          <w:rPr>
            <w:rFonts w:ascii="Menlo" w:hAnsi="Menlo" w:cs="Menlo" w:hint="eastAsia"/>
            <w:color w:val="00B050"/>
            <w:sz w:val="16"/>
            <w:szCs w:val="16"/>
            <w:lang w:val="en-US"/>
          </w:rPr>
          <w:t>lat</w:t>
        </w:r>
        <w:proofErr w:type="spellEnd"/>
        <w:r w:rsidR="006D5301">
          <w:rPr>
            <w:rFonts w:ascii="Menlo" w:hAnsi="Menlo" w:cs="Menlo" w:hint="eastAsia"/>
            <w:color w:val="00B050"/>
            <w:sz w:val="16"/>
            <w:szCs w:val="16"/>
            <w:lang w:val="en-US"/>
          </w:rPr>
          <w:t>の実際の値からの</w:t>
        </w:r>
        <w:r w:rsidR="006D5301">
          <w:rPr>
            <w:rFonts w:ascii="Menlo" w:hAnsi="Menlo" w:cs="Menlo" w:hint="eastAsia"/>
            <w:color w:val="00B050"/>
            <w:sz w:val="16"/>
            <w:szCs w:val="16"/>
            <w:lang w:val="en-US"/>
          </w:rPr>
          <w:t>shift</w:t>
        </w:r>
        <w:r w:rsidR="006D5301">
          <w:rPr>
            <w:rFonts w:ascii="Menlo" w:hAnsi="Menlo" w:cs="Menlo" w:hint="eastAsia"/>
            <w:color w:val="00B050"/>
            <w:sz w:val="16"/>
            <w:szCs w:val="16"/>
            <w:lang w:val="en-US"/>
          </w:rPr>
          <w:t>値</w:t>
        </w:r>
      </w:ins>
      <w:r w:rsidRPr="005373A4">
        <w:rPr>
          <w:rFonts w:ascii="Menlo" w:hAnsi="Menlo" w:cs="Menlo"/>
          <w:color w:val="00B050"/>
          <w:sz w:val="16"/>
          <w:szCs w:val="16"/>
          <w:lang w:val="en-US"/>
        </w:rPr>
        <w:t>)</w:t>
      </w:r>
    </w:p>
    <w:p w14:paraId="662ECB5D" w14:textId="2A3D5C45"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mesh file        </w:t>
      </w:r>
      <w:proofErr w:type="gramStart"/>
      <w:r w:rsidRPr="005373A4">
        <w:rPr>
          <w:rFonts w:ascii="Menlo" w:hAnsi="Menlo" w:cs="Menlo"/>
          <w:color w:val="000000"/>
          <w:sz w:val="16"/>
          <w:szCs w:val="16"/>
          <w:lang w:val="en-US"/>
        </w:rPr>
        <w:t xml:space="preserve">  !</w:t>
      </w:r>
      <w:proofErr w:type="gramEnd"/>
      <w:r w:rsidRPr="005373A4">
        <w:rPr>
          <w:rFonts w:ascii="Menlo" w:hAnsi="Menlo" w:cs="Menlo"/>
          <w:color w:val="000000"/>
          <w:sz w:val="16"/>
          <w:szCs w:val="16"/>
          <w:lang w:val="en-US"/>
        </w:rPr>
        <w:t>../mesh_aso_A04/nakadake3d.msh</w:t>
      </w:r>
      <w:proofErr w:type="gramStart"/>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gramEnd"/>
      <w:r w:rsidRPr="005373A4">
        <w:rPr>
          <w:rFonts w:ascii="Menlo" w:hAnsi="Menlo" w:cs="Menlo"/>
          <w:color w:val="00B050"/>
          <w:sz w:val="16"/>
          <w:szCs w:val="16"/>
          <w:lang w:val="en-US"/>
        </w:rPr>
        <w:t xml:space="preserve">3-D mesh file used in the </w:t>
      </w:r>
      <w:proofErr w:type="spellStart"/>
      <w:r w:rsidRPr="005373A4">
        <w:rPr>
          <w:rFonts w:ascii="Menlo" w:hAnsi="Menlo" w:cs="Menlo"/>
          <w:color w:val="00B050"/>
          <w:sz w:val="16"/>
          <w:szCs w:val="16"/>
          <w:lang w:val="en-US"/>
        </w:rPr>
        <w:t>fwd</w:t>
      </w:r>
      <w:proofErr w:type="spellEnd"/>
      <w:r w:rsidRPr="005373A4">
        <w:rPr>
          <w:rFonts w:ascii="Menlo" w:hAnsi="Menlo" w:cs="Menlo"/>
          <w:color w:val="00B050"/>
          <w:sz w:val="16"/>
          <w:szCs w:val="16"/>
          <w:lang w:val="en-US"/>
        </w:rPr>
        <w:t xml:space="preserve"> calc.)</w:t>
      </w:r>
    </w:p>
    <w:p w14:paraId="2C3CA94B" w14:textId="3EDF332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2d triangle z </w:t>
      </w:r>
      <w:proofErr w:type="gramStart"/>
      <w:r w:rsidRPr="005373A4">
        <w:rPr>
          <w:rFonts w:ascii="Menlo" w:hAnsi="Menlo" w:cs="Menlo"/>
          <w:color w:val="000000"/>
          <w:sz w:val="16"/>
          <w:szCs w:val="16"/>
          <w:lang w:val="en-US"/>
        </w:rPr>
        <w:t>file !../mesh_aso_A04/nakadake2dz.msh</w:t>
      </w:r>
      <w:r>
        <w:rPr>
          <w:rFonts w:ascii="Menlo" w:hAnsi="Menlo" w:cs="Menlo"/>
          <w:color w:val="000000"/>
          <w:sz w:val="16"/>
          <w:szCs w:val="16"/>
          <w:lang w:val="en-US"/>
        </w:rPr>
        <w:t xml:space="preserve">  (</w:t>
      </w:r>
      <w:proofErr w:type="gramEnd"/>
      <w:r>
        <w:rPr>
          <w:rFonts w:ascii="Menlo" w:hAnsi="Menlo" w:cs="Menlo"/>
          <w:color w:val="00B050"/>
          <w:sz w:val="16"/>
          <w:szCs w:val="16"/>
          <w:lang w:val="en-US"/>
        </w:rPr>
        <w:t>2</w:t>
      </w:r>
      <w:r w:rsidRPr="005373A4">
        <w:rPr>
          <w:rFonts w:ascii="Menlo" w:hAnsi="Menlo" w:cs="Menlo"/>
          <w:color w:val="00B050"/>
          <w:sz w:val="16"/>
          <w:szCs w:val="16"/>
          <w:lang w:val="en-US"/>
        </w:rPr>
        <w:t>-D mesh</w:t>
      </w:r>
      <w:r>
        <w:rPr>
          <w:rFonts w:ascii="Menlo" w:hAnsi="Menlo" w:cs="Menlo"/>
          <w:color w:val="00B050"/>
          <w:sz w:val="16"/>
          <w:szCs w:val="16"/>
          <w:lang w:val="en-US"/>
        </w:rPr>
        <w:t xml:space="preserve"> with topography info</w:t>
      </w:r>
      <w:r w:rsidRPr="005373A4">
        <w:rPr>
          <w:rFonts w:ascii="Menlo" w:hAnsi="Menlo" w:cs="Menlo"/>
          <w:color w:val="00B050"/>
          <w:sz w:val="16"/>
          <w:szCs w:val="16"/>
          <w:lang w:val="en-US"/>
        </w:rPr>
        <w:t>)</w:t>
      </w:r>
    </w:p>
    <w:p w14:paraId="2E377B6A" w14:textId="79A0B2B8"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local line file  </w:t>
      </w:r>
      <w:proofErr w:type="gramStart"/>
      <w:r w:rsidRPr="005373A4">
        <w:rPr>
          <w:rFonts w:ascii="Menlo" w:hAnsi="Menlo" w:cs="Menlo"/>
          <w:color w:val="000000"/>
          <w:sz w:val="16"/>
          <w:szCs w:val="16"/>
          <w:lang w:val="en-US"/>
        </w:rPr>
        <w:t xml:space="preserve">  !</w:t>
      </w:r>
      <w:proofErr w:type="gramEnd"/>
      <w:r w:rsidRPr="005373A4">
        <w:rPr>
          <w:rFonts w:ascii="Menlo" w:hAnsi="Menlo" w:cs="Menlo"/>
          <w:color w:val="000000"/>
          <w:sz w:val="16"/>
          <w:szCs w:val="16"/>
          <w:lang w:val="en-US"/>
        </w:rPr>
        <w:t>../mesh_aso_A04/lineinfo.dat</w:t>
      </w:r>
      <w:r>
        <w:rPr>
          <w:rFonts w:ascii="Menlo" w:hAnsi="Menlo" w:cs="Menlo"/>
          <w:color w:val="000000"/>
          <w:sz w:val="16"/>
          <w:szCs w:val="16"/>
          <w:lang w:val="en-US"/>
        </w:rPr>
        <w:t xml:space="preserve">  </w:t>
      </w:r>
      <w:proofErr w:type="gramStart"/>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gramEnd"/>
      <w:r w:rsidRPr="005373A4">
        <w:rPr>
          <w:rFonts w:ascii="Menlo" w:hAnsi="Menlo" w:cs="Menlo"/>
          <w:color w:val="00B050"/>
          <w:sz w:val="16"/>
          <w:szCs w:val="16"/>
          <w:lang w:val="en-US"/>
        </w:rPr>
        <w:t xml:space="preserve"> line information file)</w:t>
      </w:r>
    </w:p>
    <w:p w14:paraId="21864AD5"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output folder    </w:t>
      </w:r>
      <w:proofErr w:type="gramStart"/>
      <w:r w:rsidRPr="005373A4">
        <w:rPr>
          <w:rFonts w:ascii="Menlo" w:hAnsi="Menlo" w:cs="Menlo"/>
          <w:color w:val="000000"/>
          <w:sz w:val="16"/>
          <w:szCs w:val="16"/>
          <w:lang w:val="en-US"/>
        </w:rPr>
        <w:t xml:space="preserve">  !./</w:t>
      </w:r>
      <w:proofErr w:type="spellStart"/>
      <w:proofErr w:type="gramEnd"/>
      <w:r w:rsidRPr="005373A4">
        <w:rPr>
          <w:rFonts w:ascii="Menlo" w:hAnsi="Menlo" w:cs="Menlo"/>
          <w:color w:val="000000"/>
          <w:sz w:val="16"/>
          <w:szCs w:val="16"/>
          <w:lang w:val="en-US"/>
        </w:rPr>
        <w:t>result_fwd</w:t>
      </w:r>
      <w:proofErr w:type="spellEnd"/>
      <w:r w:rsidRPr="005373A4">
        <w:rPr>
          <w:rFonts w:ascii="Menlo" w:hAnsi="Menlo" w:cs="Menlo"/>
          <w:color w:val="000000"/>
          <w:sz w:val="16"/>
          <w:szCs w:val="16"/>
          <w:lang w:val="en-US"/>
        </w:rPr>
        <w:t>/</w:t>
      </w:r>
    </w:p>
    <w:p w14:paraId="37F17F22"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header2</w:t>
      </w:r>
      <w:proofErr w:type="gramStart"/>
      <w:r w:rsidRPr="005373A4">
        <w:rPr>
          <w:rFonts w:ascii="Menlo" w:hAnsi="Menlo" w:cs="Menlo"/>
          <w:color w:val="000000"/>
          <w:sz w:val="16"/>
          <w:szCs w:val="16"/>
          <w:lang w:val="en-US"/>
        </w:rPr>
        <w:t>d  (</w:t>
      </w:r>
      <w:proofErr w:type="gramEnd"/>
      <w:r w:rsidRPr="005373A4">
        <w:rPr>
          <w:rFonts w:ascii="Menlo" w:hAnsi="Menlo" w:cs="Menlo"/>
          <w:color w:val="000000"/>
          <w:sz w:val="16"/>
          <w:szCs w:val="16"/>
          <w:lang w:val="en-US"/>
        </w:rPr>
        <w:t xml:space="preserve">a50)  </w:t>
      </w:r>
      <w:proofErr w:type="gramStart"/>
      <w:r w:rsidRPr="005373A4">
        <w:rPr>
          <w:rFonts w:ascii="Menlo" w:hAnsi="Menlo" w:cs="Menlo"/>
          <w:color w:val="000000"/>
          <w:sz w:val="16"/>
          <w:szCs w:val="16"/>
          <w:lang w:val="en-US"/>
        </w:rPr>
        <w:t xml:space="preserve">  !nakadake</w:t>
      </w:r>
      <w:proofErr w:type="gramEnd"/>
      <w:r w:rsidRPr="005373A4">
        <w:rPr>
          <w:rFonts w:ascii="Menlo" w:hAnsi="Menlo" w:cs="Menlo"/>
          <w:color w:val="000000"/>
          <w:sz w:val="16"/>
          <w:szCs w:val="16"/>
          <w:lang w:val="en-US"/>
        </w:rPr>
        <w:t>2d</w:t>
      </w:r>
    </w:p>
    <w:p w14:paraId="46A70634"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header3</w:t>
      </w:r>
      <w:proofErr w:type="gramStart"/>
      <w:r w:rsidRPr="005373A4">
        <w:rPr>
          <w:rFonts w:ascii="Menlo" w:hAnsi="Menlo" w:cs="Menlo"/>
          <w:color w:val="000000"/>
          <w:sz w:val="16"/>
          <w:szCs w:val="16"/>
          <w:lang w:val="en-US"/>
        </w:rPr>
        <w:t>d  (</w:t>
      </w:r>
      <w:proofErr w:type="gramEnd"/>
      <w:r w:rsidRPr="005373A4">
        <w:rPr>
          <w:rFonts w:ascii="Menlo" w:hAnsi="Menlo" w:cs="Menlo"/>
          <w:color w:val="000000"/>
          <w:sz w:val="16"/>
          <w:szCs w:val="16"/>
          <w:lang w:val="en-US"/>
        </w:rPr>
        <w:t xml:space="preserve">a50)  </w:t>
      </w:r>
      <w:proofErr w:type="gramStart"/>
      <w:r w:rsidRPr="005373A4">
        <w:rPr>
          <w:rFonts w:ascii="Menlo" w:hAnsi="Menlo" w:cs="Menlo"/>
          <w:color w:val="000000"/>
          <w:sz w:val="16"/>
          <w:szCs w:val="16"/>
          <w:lang w:val="en-US"/>
        </w:rPr>
        <w:t xml:space="preserve">  !nakadake</w:t>
      </w:r>
      <w:proofErr w:type="gramEnd"/>
      <w:r w:rsidRPr="005373A4">
        <w:rPr>
          <w:rFonts w:ascii="Menlo" w:hAnsi="Menlo" w:cs="Menlo"/>
          <w:color w:val="000000"/>
          <w:sz w:val="16"/>
          <w:szCs w:val="16"/>
          <w:lang w:val="en-US"/>
        </w:rPr>
        <w:t>3d</w:t>
      </w:r>
    </w:p>
    <w:p w14:paraId="10A5E457" w14:textId="33BBD03E"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of frequency     !2</w:t>
      </w:r>
      <w:r>
        <w:rPr>
          <w:rFonts w:ascii="Menlo" w:hAnsi="Menlo" w:cs="Menlo"/>
          <w:color w:val="000000"/>
          <w:sz w:val="16"/>
          <w:szCs w:val="16"/>
          <w:lang w:val="en-US"/>
        </w:rPr>
        <w:t xml:space="preserve"> </w:t>
      </w:r>
      <w:proofErr w:type="gramStart"/>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gramEnd"/>
      <w:r w:rsidRPr="005373A4">
        <w:rPr>
          <w:rFonts w:ascii="Menlo" w:hAnsi="Menlo" w:cs="Menlo"/>
          <w:color w:val="00B050"/>
          <w:sz w:val="16"/>
          <w:szCs w:val="16"/>
          <w:lang w:val="en-US"/>
        </w:rPr>
        <w:t xml:space="preserve">number of </w:t>
      </w:r>
      <w:proofErr w:type="gramStart"/>
      <w:r w:rsidRPr="005373A4">
        <w:rPr>
          <w:rFonts w:ascii="Menlo" w:hAnsi="Menlo" w:cs="Menlo"/>
          <w:color w:val="00B050"/>
          <w:sz w:val="16"/>
          <w:szCs w:val="16"/>
          <w:lang w:val="en-US"/>
        </w:rPr>
        <w:t>frequency</w:t>
      </w:r>
      <w:proofErr w:type="gramEnd"/>
      <w:r w:rsidRPr="005373A4">
        <w:rPr>
          <w:rFonts w:ascii="Menlo" w:hAnsi="Menlo" w:cs="Menlo"/>
          <w:color w:val="00B050"/>
          <w:sz w:val="16"/>
          <w:szCs w:val="16"/>
          <w:lang w:val="en-US"/>
        </w:rPr>
        <w:t xml:space="preserve"> for calculation)</w:t>
      </w:r>
    </w:p>
    <w:p w14:paraId="4735A337" w14:textId="71D66264"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w:t>
      </w:r>
      <w:proofErr w:type="gramStart"/>
      <w:r w:rsidRPr="005373A4">
        <w:rPr>
          <w:rFonts w:ascii="Menlo" w:hAnsi="Menlo" w:cs="Menlo"/>
          <w:color w:val="000000"/>
          <w:sz w:val="16"/>
          <w:szCs w:val="16"/>
          <w:lang w:val="en-US"/>
        </w:rPr>
        <w:t xml:space="preserve">Hz]   </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1.d</w:t>
      </w:r>
      <w:proofErr w:type="gramEnd"/>
      <w:r w:rsidRPr="005373A4">
        <w:rPr>
          <w:rFonts w:ascii="Menlo" w:hAnsi="Menlo" w:cs="Menlo"/>
          <w:color w:val="000000"/>
          <w:sz w:val="16"/>
          <w:szCs w:val="16"/>
          <w:lang w:val="en-US"/>
        </w:rPr>
        <w:t>0</w:t>
      </w:r>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spellStart"/>
      <w:r w:rsidRPr="005373A4">
        <w:rPr>
          <w:rFonts w:ascii="Menlo" w:hAnsi="Menlo" w:cs="Menlo"/>
          <w:color w:val="00B050"/>
          <w:sz w:val="16"/>
          <w:szCs w:val="16"/>
          <w:lang w:val="en-US"/>
        </w:rPr>
        <w:t>fisrt</w:t>
      </w:r>
      <w:proofErr w:type="spellEnd"/>
      <w:r w:rsidRPr="005373A4">
        <w:rPr>
          <w:rFonts w:ascii="Menlo" w:hAnsi="Menlo" w:cs="Menlo"/>
          <w:color w:val="00B050"/>
          <w:sz w:val="16"/>
          <w:szCs w:val="16"/>
          <w:lang w:val="en-US"/>
        </w:rPr>
        <w:t xml:space="preserve"> frequency)</w:t>
      </w:r>
    </w:p>
    <w:p w14:paraId="6FC34500" w14:textId="1789A67F"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w:t>
      </w:r>
      <w:proofErr w:type="gramStart"/>
      <w:r w:rsidRPr="005373A4">
        <w:rPr>
          <w:rFonts w:ascii="Menlo" w:hAnsi="Menlo" w:cs="Menlo"/>
          <w:color w:val="000000"/>
          <w:sz w:val="16"/>
          <w:szCs w:val="16"/>
          <w:lang w:val="en-US"/>
        </w:rPr>
        <w:t xml:space="preserve">Hz]   </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3.d</w:t>
      </w:r>
      <w:proofErr w:type="gramEnd"/>
      <w:r w:rsidRPr="005373A4">
        <w:rPr>
          <w:rFonts w:ascii="Menlo" w:hAnsi="Menlo" w:cs="Menlo"/>
          <w:color w:val="000000"/>
          <w:sz w:val="16"/>
          <w:szCs w:val="16"/>
          <w:lang w:val="en-US"/>
        </w:rPr>
        <w:t>0</w:t>
      </w:r>
      <w:r>
        <w:rPr>
          <w:rFonts w:ascii="Menlo" w:hAnsi="Menlo" w:cs="Menlo"/>
          <w:color w:val="000000"/>
          <w:sz w:val="16"/>
          <w:szCs w:val="16"/>
          <w:lang w:val="en-US"/>
        </w:rPr>
        <w:t xml:space="preserve"> </w:t>
      </w:r>
      <w:r w:rsidRPr="005373A4">
        <w:rPr>
          <w:rFonts w:ascii="Menlo" w:hAnsi="Menlo" w:cs="Menlo"/>
          <w:color w:val="00B050"/>
          <w:sz w:val="16"/>
          <w:szCs w:val="16"/>
          <w:lang w:val="en-US"/>
        </w:rPr>
        <w:t xml:space="preserve">(second </w:t>
      </w:r>
      <w:proofErr w:type="gramStart"/>
      <w:r w:rsidRPr="005373A4">
        <w:rPr>
          <w:rFonts w:ascii="Menlo" w:hAnsi="Menlo" w:cs="Menlo"/>
          <w:color w:val="00B050"/>
          <w:sz w:val="16"/>
          <w:szCs w:val="16"/>
          <w:lang w:val="en-US"/>
        </w:rPr>
        <w:t>frequency )</w:t>
      </w:r>
      <w:proofErr w:type="gramEnd"/>
    </w:p>
    <w:p w14:paraId="313B10E7" w14:textId="36284B62"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w:t>
      </w:r>
      <w:proofErr w:type="gramStart"/>
      <w:r w:rsidRPr="005373A4">
        <w:rPr>
          <w:rFonts w:ascii="Menlo" w:hAnsi="Menlo" w:cs="Menlo"/>
          <w:color w:val="000000"/>
          <w:sz w:val="16"/>
          <w:szCs w:val="16"/>
          <w:lang w:val="en-US"/>
        </w:rPr>
        <w:t xml:space="preserve">Hz]   </w:t>
      </w:r>
      <w:proofErr w:type="gramEnd"/>
      <w:r w:rsidR="007A009E">
        <w:rPr>
          <w:rFonts w:ascii="Menlo" w:hAnsi="Menlo" w:cs="Menlo"/>
          <w:color w:val="000000"/>
          <w:sz w:val="16"/>
          <w:szCs w:val="16"/>
          <w:lang w:val="en-US"/>
        </w:rPr>
        <w:t xml:space="preserve">  </w:t>
      </w:r>
      <w:r w:rsidRPr="005373A4">
        <w:rPr>
          <w:rFonts w:ascii="Menlo" w:hAnsi="Menlo" w:cs="Menlo"/>
          <w:color w:val="000000"/>
          <w:sz w:val="16"/>
          <w:szCs w:val="16"/>
          <w:lang w:val="en-US"/>
        </w:rPr>
        <w:t>!</w:t>
      </w:r>
      <w:proofErr w:type="gramStart"/>
      <w:r w:rsidRPr="005373A4">
        <w:rPr>
          <w:rFonts w:ascii="Menlo" w:hAnsi="Menlo" w:cs="Menlo"/>
          <w:color w:val="000000"/>
          <w:sz w:val="16"/>
          <w:szCs w:val="16"/>
          <w:lang w:val="en-US"/>
        </w:rPr>
        <w:t>7.d</w:t>
      </w:r>
      <w:proofErr w:type="gramEnd"/>
      <w:r w:rsidRPr="005373A4">
        <w:rPr>
          <w:rFonts w:ascii="Menlo" w:hAnsi="Menlo" w:cs="Menlo"/>
          <w:color w:val="000000"/>
          <w:sz w:val="16"/>
          <w:szCs w:val="16"/>
          <w:lang w:val="en-US"/>
        </w:rPr>
        <w:t>0</w:t>
      </w:r>
      <w:proofErr w:type="gramStart"/>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gramEnd"/>
      <w:r w:rsidRPr="005373A4">
        <w:rPr>
          <w:rFonts w:ascii="Menlo" w:hAnsi="Menlo" w:cs="Menlo"/>
          <w:color w:val="00B050"/>
          <w:sz w:val="16"/>
          <w:szCs w:val="16"/>
          <w:lang w:val="en-US"/>
        </w:rPr>
        <w:t>commented out line starting with “##”)</w:t>
      </w:r>
    </w:p>
    <w:p w14:paraId="42044A28" w14:textId="4F56587D"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w:t>
      </w:r>
      <w:proofErr w:type="gramStart"/>
      <w:r w:rsidRPr="005373A4">
        <w:rPr>
          <w:rFonts w:ascii="Menlo" w:hAnsi="Menlo" w:cs="Menlo"/>
          <w:color w:val="000000"/>
          <w:sz w:val="16"/>
          <w:szCs w:val="16"/>
          <w:lang w:val="en-US"/>
        </w:rPr>
        <w:t xml:space="preserve">Hz]   </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11.d0</w:t>
      </w:r>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gramEnd"/>
      <w:r w:rsidRPr="005373A4">
        <w:rPr>
          <w:rFonts w:ascii="Menlo" w:hAnsi="Menlo" w:cs="Menlo"/>
          <w:color w:val="00B050"/>
          <w:sz w:val="16"/>
          <w:szCs w:val="16"/>
          <w:lang w:val="en-US"/>
        </w:rPr>
        <w:t>commented out line starting with “##”)</w:t>
      </w:r>
    </w:p>
    <w:p w14:paraId="399DAB03" w14:textId="3461DCD5"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w:t>
      </w:r>
      <w:proofErr w:type="gramStart"/>
      <w:r w:rsidRPr="005373A4">
        <w:rPr>
          <w:rFonts w:ascii="Menlo" w:hAnsi="Menlo" w:cs="Menlo"/>
          <w:color w:val="000000"/>
          <w:sz w:val="16"/>
          <w:szCs w:val="16"/>
          <w:lang w:val="en-US"/>
        </w:rPr>
        <w:t xml:space="preserve">Hz]   </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21.d0</w:t>
      </w:r>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gramEnd"/>
      <w:r w:rsidRPr="005373A4">
        <w:rPr>
          <w:rFonts w:ascii="Menlo" w:hAnsi="Menlo" w:cs="Menlo"/>
          <w:color w:val="00B050"/>
          <w:sz w:val="16"/>
          <w:szCs w:val="16"/>
          <w:lang w:val="en-US"/>
        </w:rPr>
        <w:t>commented out line starting with “##”)</w:t>
      </w:r>
    </w:p>
    <w:p w14:paraId="70B65AB1" w14:textId="0596F04E"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w:t>
      </w:r>
      <w:proofErr w:type="gramStart"/>
      <w:r w:rsidRPr="005373A4">
        <w:rPr>
          <w:rFonts w:ascii="Menlo" w:hAnsi="Menlo" w:cs="Menlo"/>
          <w:color w:val="000000"/>
          <w:sz w:val="16"/>
          <w:szCs w:val="16"/>
          <w:lang w:val="en-US"/>
        </w:rPr>
        <w:t xml:space="preserve">Hz]   </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41.d0</w:t>
      </w:r>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gramEnd"/>
      <w:r w:rsidRPr="005373A4">
        <w:rPr>
          <w:rFonts w:ascii="Menlo" w:hAnsi="Menlo" w:cs="Menlo"/>
          <w:color w:val="00B050"/>
          <w:sz w:val="16"/>
          <w:szCs w:val="16"/>
          <w:lang w:val="en-US"/>
        </w:rPr>
        <w:t>commented out line starting with “##”)</w:t>
      </w:r>
    </w:p>
    <w:p w14:paraId="1EC238E1" w14:textId="2656E67E"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w:t>
      </w:r>
      <w:proofErr w:type="gramStart"/>
      <w:r w:rsidRPr="005373A4">
        <w:rPr>
          <w:rFonts w:ascii="Menlo" w:hAnsi="Menlo" w:cs="Menlo"/>
          <w:color w:val="000000"/>
          <w:sz w:val="16"/>
          <w:szCs w:val="16"/>
          <w:lang w:val="en-US"/>
        </w:rPr>
        <w:t xml:space="preserve">Hz]   </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61.d0</w:t>
      </w:r>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gramEnd"/>
      <w:r w:rsidRPr="005373A4">
        <w:rPr>
          <w:rFonts w:ascii="Menlo" w:hAnsi="Menlo" w:cs="Menlo"/>
          <w:color w:val="00B050"/>
          <w:sz w:val="16"/>
          <w:szCs w:val="16"/>
          <w:lang w:val="en-US"/>
        </w:rPr>
        <w:t>commented out line starting with “##”)</w:t>
      </w:r>
    </w:p>
    <w:p w14:paraId="1C0CDDE4" w14:textId="3EA93DB8"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w:t>
      </w:r>
      <w:proofErr w:type="gramStart"/>
      <w:r w:rsidRPr="005373A4">
        <w:rPr>
          <w:rFonts w:ascii="Menlo" w:hAnsi="Menlo" w:cs="Menlo"/>
          <w:color w:val="000000"/>
          <w:sz w:val="16"/>
          <w:szCs w:val="16"/>
          <w:lang w:val="en-US"/>
        </w:rPr>
        <w:t xml:space="preserve">Hz]   </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99.d0</w:t>
      </w:r>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gramEnd"/>
      <w:r w:rsidRPr="005373A4">
        <w:rPr>
          <w:rFonts w:ascii="Menlo" w:hAnsi="Menlo" w:cs="Menlo"/>
          <w:color w:val="00B050"/>
          <w:sz w:val="16"/>
          <w:szCs w:val="16"/>
          <w:lang w:val="en-US"/>
        </w:rPr>
        <w:t>commented out line starting with “##”)</w:t>
      </w:r>
    </w:p>
    <w:p w14:paraId="34A9389D" w14:textId="12796896"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west bound       </w:t>
      </w:r>
      <w:proofErr w:type="gramStart"/>
      <w:r w:rsidRPr="005373A4">
        <w:rPr>
          <w:rFonts w:ascii="Menlo" w:hAnsi="Menlo" w:cs="Menlo"/>
          <w:color w:val="000000"/>
          <w:sz w:val="16"/>
          <w:szCs w:val="16"/>
          <w:lang w:val="en-US"/>
        </w:rPr>
        <w:t xml:space="preserve">  !</w:t>
      </w:r>
      <w:proofErr w:type="gramEnd"/>
      <w:r w:rsidRPr="005373A4">
        <w:rPr>
          <w:rFonts w:ascii="Menlo" w:hAnsi="Menlo" w:cs="Menlo"/>
          <w:color w:val="000000"/>
          <w:sz w:val="16"/>
          <w:szCs w:val="16"/>
          <w:lang w:val="en-US"/>
        </w:rPr>
        <w:t>-1.7</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5AEDAF22" w14:textId="1D321161"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east bound         !1.7</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6B648BDB" w14:textId="049F98D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south bound      </w:t>
      </w:r>
      <w:proofErr w:type="gramStart"/>
      <w:r w:rsidRPr="005373A4">
        <w:rPr>
          <w:rFonts w:ascii="Menlo" w:hAnsi="Menlo" w:cs="Menlo"/>
          <w:color w:val="000000"/>
          <w:sz w:val="16"/>
          <w:szCs w:val="16"/>
          <w:lang w:val="en-US"/>
        </w:rPr>
        <w:t xml:space="preserve">  !</w:t>
      </w:r>
      <w:proofErr w:type="gramEnd"/>
      <w:r w:rsidRPr="005373A4">
        <w:rPr>
          <w:rFonts w:ascii="Menlo" w:hAnsi="Menlo" w:cs="Menlo"/>
          <w:color w:val="000000"/>
          <w:sz w:val="16"/>
          <w:szCs w:val="16"/>
          <w:lang w:val="en-US"/>
        </w:rPr>
        <w:t>-1.5</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0B564EF7" w14:textId="12CB4C65"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north bound        !1.5</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09201DB2" w14:textId="79B71378"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lenout</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km]   </w:t>
      </w:r>
      <w:proofErr w:type="gramEnd"/>
      <w:r w:rsidRPr="005373A4">
        <w:rPr>
          <w:rFonts w:ascii="Menlo" w:hAnsi="Menlo" w:cs="Menlo"/>
          <w:color w:val="000000"/>
          <w:sz w:val="16"/>
          <w:szCs w:val="16"/>
          <w:lang w:val="en-US"/>
        </w:rPr>
        <w:t xml:space="preserve">     !50.0</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301FDF7A" w14:textId="232767DD"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upz</w:t>
      </w:r>
      <w:proofErr w:type="spellEnd"/>
      <w:r w:rsidRPr="005373A4">
        <w:rPr>
          <w:rFonts w:ascii="Menlo" w:hAnsi="Menlo" w:cs="Menlo"/>
          <w:color w:val="000000"/>
          <w:sz w:val="16"/>
          <w:szCs w:val="16"/>
          <w:lang w:val="en-US"/>
        </w:rPr>
        <w:t xml:space="preserve"> in [</w:t>
      </w:r>
      <w:proofErr w:type="gramStart"/>
      <w:r w:rsidRPr="005373A4">
        <w:rPr>
          <w:rFonts w:ascii="Menlo" w:hAnsi="Menlo" w:cs="Menlo"/>
          <w:color w:val="000000"/>
          <w:sz w:val="16"/>
          <w:szCs w:val="16"/>
          <w:lang w:val="en-US"/>
        </w:rPr>
        <w:t>km]  (</w:t>
      </w:r>
      <w:proofErr w:type="gramEnd"/>
      <w:r w:rsidRPr="005373A4">
        <w:rPr>
          <w:rFonts w:ascii="Menlo" w:hAnsi="Menlo" w:cs="Menlo"/>
          <w:color w:val="000000"/>
          <w:sz w:val="16"/>
          <w:szCs w:val="16"/>
          <w:lang w:val="en-US"/>
        </w:rPr>
        <w:t>&gt;0</w:t>
      </w:r>
      <w:proofErr w:type="gramStart"/>
      <w:r w:rsidRPr="005373A4">
        <w:rPr>
          <w:rFonts w:ascii="Menlo" w:hAnsi="Menlo" w:cs="Menlo"/>
          <w:color w:val="000000"/>
          <w:sz w:val="16"/>
          <w:szCs w:val="16"/>
          <w:lang w:val="en-US"/>
        </w:rPr>
        <w:t>)  !</w:t>
      </w:r>
      <w:proofErr w:type="gramEnd"/>
      <w:r w:rsidRPr="005373A4">
        <w:rPr>
          <w:rFonts w:ascii="Menlo" w:hAnsi="Menlo" w:cs="Menlo"/>
          <w:color w:val="000000"/>
          <w:sz w:val="16"/>
          <w:szCs w:val="16"/>
          <w:lang w:val="en-US"/>
        </w:rPr>
        <w:t>1.3</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51CD0C6F" w14:textId="7F72D89A"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downz</w:t>
      </w:r>
      <w:proofErr w:type="spellEnd"/>
      <w:r w:rsidRPr="005373A4">
        <w:rPr>
          <w:rFonts w:ascii="Menlo" w:hAnsi="Menlo" w:cs="Menlo"/>
          <w:color w:val="000000"/>
          <w:sz w:val="16"/>
          <w:szCs w:val="16"/>
          <w:lang w:val="en-US"/>
        </w:rPr>
        <w:t xml:space="preserve"> in [km</w:t>
      </w:r>
      <w:proofErr w:type="gramStart"/>
      <w:r w:rsidRPr="005373A4">
        <w:rPr>
          <w:rFonts w:ascii="Menlo" w:hAnsi="Menlo" w:cs="Menlo"/>
          <w:color w:val="000000"/>
          <w:sz w:val="16"/>
          <w:szCs w:val="16"/>
          <w:lang w:val="en-US"/>
        </w:rPr>
        <w:t>](</w:t>
      </w:r>
      <w:proofErr w:type="gramEnd"/>
      <w:r w:rsidRPr="005373A4">
        <w:rPr>
          <w:rFonts w:ascii="Menlo" w:hAnsi="Menlo" w:cs="Menlo"/>
          <w:color w:val="000000"/>
          <w:sz w:val="16"/>
          <w:szCs w:val="16"/>
          <w:lang w:val="en-US"/>
        </w:rPr>
        <w:t>&lt;0</w:t>
      </w:r>
      <w:proofErr w:type="gramStart"/>
      <w:r w:rsidRPr="005373A4">
        <w:rPr>
          <w:rFonts w:ascii="Menlo" w:hAnsi="Menlo" w:cs="Menlo"/>
          <w:color w:val="000000"/>
          <w:sz w:val="16"/>
          <w:szCs w:val="16"/>
          <w:lang w:val="en-US"/>
        </w:rPr>
        <w:t>)  !</w:t>
      </w:r>
      <w:proofErr w:type="gramEnd"/>
      <w:r w:rsidRPr="005373A4">
        <w:rPr>
          <w:rFonts w:ascii="Menlo" w:hAnsi="Menlo" w:cs="Menlo"/>
          <w:color w:val="000000"/>
          <w:sz w:val="16"/>
          <w:szCs w:val="16"/>
          <w:lang w:val="en-US"/>
        </w:rPr>
        <w:t>-1.1</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4262D23E" w14:textId="73EC8F71"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zmax</w:t>
      </w:r>
      <w:proofErr w:type="spellEnd"/>
      <w:proofErr w:type="gramStart"/>
      <w:r w:rsidRPr="005373A4">
        <w:rPr>
          <w:rFonts w:ascii="Menlo" w:hAnsi="Menlo" w:cs="Menlo"/>
          <w:color w:val="000000"/>
          <w:sz w:val="16"/>
          <w:szCs w:val="16"/>
          <w:lang w:val="en-US"/>
        </w:rPr>
        <w:t xml:space="preserve">   [km]   </w:t>
      </w:r>
      <w:proofErr w:type="gramEnd"/>
      <w:r w:rsidRPr="005373A4">
        <w:rPr>
          <w:rFonts w:ascii="Menlo" w:hAnsi="Menlo" w:cs="Menlo"/>
          <w:color w:val="000000"/>
          <w:sz w:val="16"/>
          <w:szCs w:val="16"/>
          <w:lang w:val="en-US"/>
        </w:rPr>
        <w:t xml:space="preserve">     !50.0</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64287F25" w14:textId="407DB7D8"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zmin</w:t>
      </w:r>
      <w:proofErr w:type="spellEnd"/>
      <w:proofErr w:type="gramStart"/>
      <w:r w:rsidRPr="005373A4">
        <w:rPr>
          <w:rFonts w:ascii="Menlo" w:hAnsi="Menlo" w:cs="Menlo"/>
          <w:color w:val="000000"/>
          <w:sz w:val="16"/>
          <w:szCs w:val="16"/>
          <w:lang w:val="en-US"/>
        </w:rPr>
        <w:t xml:space="preserve">   [km]   </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  !</w:t>
      </w:r>
      <w:proofErr w:type="gramEnd"/>
      <w:r w:rsidRPr="005373A4">
        <w:rPr>
          <w:rFonts w:ascii="Menlo" w:hAnsi="Menlo" w:cs="Menlo"/>
          <w:color w:val="000000"/>
          <w:sz w:val="16"/>
          <w:szCs w:val="16"/>
          <w:lang w:val="en-US"/>
        </w:rPr>
        <w:t>-50.0</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00A29A7E" w14:textId="3202BB0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sizein</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km]   </w:t>
      </w:r>
      <w:proofErr w:type="gramEnd"/>
      <w:r w:rsidRPr="005373A4">
        <w:rPr>
          <w:rFonts w:ascii="Menlo" w:hAnsi="Menlo" w:cs="Menlo"/>
          <w:color w:val="000000"/>
          <w:sz w:val="16"/>
          <w:szCs w:val="16"/>
          <w:lang w:val="en-US"/>
        </w:rPr>
        <w:t xml:space="preserve">     !0.15</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790D8466" w14:textId="2DCDC20D"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sizebo</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km]   </w:t>
      </w:r>
      <w:proofErr w:type="gramEnd"/>
      <w:r w:rsidRPr="005373A4">
        <w:rPr>
          <w:rFonts w:ascii="Menlo" w:hAnsi="Menlo" w:cs="Menlo"/>
          <w:color w:val="000000"/>
          <w:sz w:val="16"/>
          <w:szCs w:val="16"/>
          <w:lang w:val="en-US"/>
        </w:rPr>
        <w:t xml:space="preserve">     !10.0</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169D38D7" w14:textId="395D2EB4"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sigma_obs</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km]   </w:t>
      </w:r>
      <w:proofErr w:type="gramEnd"/>
      <w:r w:rsidRPr="005373A4">
        <w:rPr>
          <w:rFonts w:ascii="Menlo" w:hAnsi="Menlo" w:cs="Menlo"/>
          <w:color w:val="000000"/>
          <w:sz w:val="16"/>
          <w:szCs w:val="16"/>
          <w:lang w:val="en-US"/>
        </w:rPr>
        <w:t xml:space="preserve">  !0.4</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289A51D2" w14:textId="499A43A4"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A_obs</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   [km]   </w:t>
      </w:r>
      <w:proofErr w:type="gramEnd"/>
      <w:r w:rsidRPr="005373A4">
        <w:rPr>
          <w:rFonts w:ascii="Menlo" w:hAnsi="Menlo" w:cs="Menlo"/>
          <w:color w:val="000000"/>
          <w:sz w:val="16"/>
          <w:szCs w:val="16"/>
          <w:lang w:val="en-US"/>
        </w:rPr>
        <w:t xml:space="preserve">  !0.01</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4341A43B" w14:textId="0993E762"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dlen_source</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km]   </w:t>
      </w:r>
      <w:proofErr w:type="gramEnd"/>
      <w:r w:rsidRPr="005373A4">
        <w:rPr>
          <w:rFonts w:ascii="Menlo" w:hAnsi="Menlo" w:cs="Menlo"/>
          <w:color w:val="000000"/>
          <w:sz w:val="16"/>
          <w:szCs w:val="16"/>
          <w:lang w:val="en-US"/>
        </w:rPr>
        <w:t>!0.1</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48463517" w14:textId="0A205D84"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sigma_src</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km]   </w:t>
      </w:r>
      <w:proofErr w:type="gramEnd"/>
      <w:r w:rsidRPr="005373A4">
        <w:rPr>
          <w:rFonts w:ascii="Menlo" w:hAnsi="Menlo" w:cs="Menlo"/>
          <w:color w:val="000000"/>
          <w:sz w:val="16"/>
          <w:szCs w:val="16"/>
          <w:lang w:val="en-US"/>
        </w:rPr>
        <w:t xml:space="preserve">  !0.3</w:t>
      </w:r>
      <w:r w:rsidRPr="005373A4">
        <w:rPr>
          <w:rFonts w:ascii="Menlo" w:hAnsi="Menlo" w:cs="Menlo"/>
          <w:color w:val="00B050"/>
          <w:sz w:val="16"/>
          <w:szCs w:val="16"/>
          <w:lang w:val="en-US"/>
        </w:rPr>
        <w:t xml:space="preserve">  </w:t>
      </w:r>
      <w:proofErr w:type="gramStart"/>
      <w:r w:rsidRPr="005373A4">
        <w:rPr>
          <w:rFonts w:ascii="Menlo" w:hAnsi="Menlo" w:cs="Menlo"/>
          <w:color w:val="00B050"/>
          <w:sz w:val="16"/>
          <w:szCs w:val="16"/>
          <w:lang w:val="en-US"/>
        </w:rPr>
        <w:t xml:space="preserve">   (</w:t>
      </w:r>
      <w:proofErr w:type="gramEnd"/>
      <w:r w:rsidRPr="005373A4">
        <w:rPr>
          <w:rFonts w:ascii="Menlo" w:hAnsi="Menlo" w:cs="Menlo"/>
          <w:color w:val="00B050"/>
          <w:sz w:val="16"/>
          <w:szCs w:val="16"/>
          <w:lang w:val="en-US"/>
        </w:rPr>
        <w:t>mesh parameter, not used in forward calc.)</w:t>
      </w:r>
    </w:p>
    <w:p w14:paraId="486F7C09" w14:textId="2EC42234"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A_src</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   [km]   </w:t>
      </w:r>
      <w:proofErr w:type="gramEnd"/>
      <w:r w:rsidRPr="005373A4">
        <w:rPr>
          <w:rFonts w:ascii="Menlo" w:hAnsi="Menlo" w:cs="Menlo"/>
          <w:color w:val="000000"/>
          <w:sz w:val="16"/>
          <w:szCs w:val="16"/>
          <w:lang w:val="en-US"/>
        </w:rPr>
        <w:t xml:space="preserve">  !0.005</w:t>
      </w:r>
      <w:proofErr w:type="gramStart"/>
      <w:r w:rsidR="007C7380" w:rsidRPr="005373A4">
        <w:rPr>
          <w:rFonts w:ascii="Menlo" w:hAnsi="Menlo" w:cs="Menlo"/>
          <w:color w:val="00B050"/>
          <w:sz w:val="16"/>
          <w:szCs w:val="16"/>
          <w:lang w:val="en-US"/>
        </w:rPr>
        <w:t xml:space="preserve">   (</w:t>
      </w:r>
      <w:proofErr w:type="gramEnd"/>
      <w:r w:rsidR="007C7380" w:rsidRPr="005373A4">
        <w:rPr>
          <w:rFonts w:ascii="Menlo" w:hAnsi="Menlo" w:cs="Menlo"/>
          <w:color w:val="00B050"/>
          <w:sz w:val="16"/>
          <w:szCs w:val="16"/>
          <w:lang w:val="en-US"/>
        </w:rPr>
        <w:t>mesh parameter, not used in forward calc.)</w:t>
      </w:r>
    </w:p>
    <w:p w14:paraId="77F64673" w14:textId="43B6520C"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of observatory   !4</w:t>
      </w:r>
      <w:r w:rsidR="007C7380">
        <w:rPr>
          <w:rFonts w:ascii="Menlo" w:hAnsi="Menlo" w:cs="Menlo"/>
          <w:color w:val="000000"/>
          <w:sz w:val="16"/>
          <w:szCs w:val="16"/>
          <w:lang w:val="en-US"/>
        </w:rPr>
        <w:t xml:space="preserve">   </w:t>
      </w:r>
      <w:proofErr w:type="gramStart"/>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proofErr w:type="gramEnd"/>
      <w:r w:rsidR="007C7380" w:rsidRPr="007C7380">
        <w:rPr>
          <w:rFonts w:ascii="Menlo" w:hAnsi="Menlo" w:cs="Menlo"/>
          <w:color w:val="00B050"/>
          <w:sz w:val="16"/>
          <w:szCs w:val="16"/>
          <w:lang w:val="en-US"/>
        </w:rPr>
        <w:t># of observation sites for calculation of magnetic/electric field)</w:t>
      </w:r>
    </w:p>
    <w:p w14:paraId="3DF99A2C" w14:textId="7FC35711" w:rsidR="005373A4" w:rsidRPr="007C7380" w:rsidRDefault="005373A4" w:rsidP="005373A4">
      <w:pPr>
        <w:tabs>
          <w:tab w:val="left" w:pos="741"/>
        </w:tabs>
        <w:autoSpaceDE w:val="0"/>
        <w:autoSpaceDN w:val="0"/>
        <w:adjustRightInd w:val="0"/>
        <w:rPr>
          <w:rFonts w:ascii="Menlo" w:hAnsi="Menlo" w:cs="Menlo"/>
          <w:color w:val="00B050"/>
          <w:sz w:val="16"/>
          <w:szCs w:val="16"/>
          <w:lang w:val="en-US"/>
        </w:rPr>
      </w:pPr>
      <w:proofErr w:type="spellStart"/>
      <w:proofErr w:type="gramStart"/>
      <w:r w:rsidRPr="005373A4">
        <w:rPr>
          <w:rFonts w:ascii="Menlo" w:hAnsi="Menlo" w:cs="Menlo"/>
          <w:color w:val="000000"/>
          <w:sz w:val="16"/>
          <w:szCs w:val="16"/>
          <w:lang w:val="en-US"/>
        </w:rPr>
        <w:t>lonlat</w:t>
      </w:r>
      <w:proofErr w:type="spellEnd"/>
      <w:r w:rsidRPr="005373A4">
        <w:rPr>
          <w:rFonts w:ascii="Menlo" w:hAnsi="Menlo" w:cs="Menlo"/>
          <w:color w:val="000000"/>
          <w:sz w:val="16"/>
          <w:szCs w:val="16"/>
          <w:lang w:val="en-US"/>
        </w:rPr>
        <w:t>(</w:t>
      </w:r>
      <w:proofErr w:type="gramEnd"/>
      <w:r w:rsidRPr="005373A4">
        <w:rPr>
          <w:rFonts w:ascii="Menlo" w:hAnsi="Menlo" w:cs="Menlo"/>
          <w:color w:val="000000"/>
          <w:sz w:val="16"/>
          <w:szCs w:val="16"/>
          <w:lang w:val="en-US"/>
        </w:rPr>
        <w:t>1</w:t>
      </w:r>
      <w:proofErr w:type="gramStart"/>
      <w:r w:rsidRPr="005373A4">
        <w:rPr>
          <w:rFonts w:ascii="Menlo" w:hAnsi="Menlo" w:cs="Menlo"/>
          <w:color w:val="000000"/>
          <w:sz w:val="16"/>
          <w:szCs w:val="16"/>
          <w:lang w:val="en-US"/>
        </w:rPr>
        <w:t>),</w:t>
      </w:r>
      <w:proofErr w:type="spellStart"/>
      <w:r w:rsidRPr="005373A4">
        <w:rPr>
          <w:rFonts w:ascii="Menlo" w:hAnsi="Menlo" w:cs="Menlo"/>
          <w:color w:val="000000"/>
          <w:sz w:val="16"/>
          <w:szCs w:val="16"/>
          <w:lang w:val="en-US"/>
        </w:rPr>
        <w:t>xyz</w:t>
      </w:r>
      <w:proofErr w:type="spellEnd"/>
      <w:proofErr w:type="gramEnd"/>
      <w:r w:rsidRPr="005373A4">
        <w:rPr>
          <w:rFonts w:ascii="Menlo" w:hAnsi="Menlo" w:cs="Menlo"/>
          <w:color w:val="000000"/>
          <w:sz w:val="16"/>
          <w:szCs w:val="16"/>
          <w:lang w:val="en-US"/>
        </w:rPr>
        <w:t xml:space="preserve"> (2</w:t>
      </w:r>
      <w:proofErr w:type="gramStart"/>
      <w:r w:rsidRPr="005373A4">
        <w:rPr>
          <w:rFonts w:ascii="Menlo" w:hAnsi="Menlo" w:cs="Menlo"/>
          <w:color w:val="000000"/>
          <w:sz w:val="16"/>
          <w:szCs w:val="16"/>
          <w:lang w:val="en-US"/>
        </w:rPr>
        <w:t>)  !</w:t>
      </w:r>
      <w:proofErr w:type="gramEnd"/>
      <w:r w:rsidRPr="005373A4">
        <w:rPr>
          <w:rFonts w:ascii="Menlo" w:hAnsi="Menlo" w:cs="Menlo"/>
          <w:color w:val="000000"/>
          <w:sz w:val="16"/>
          <w:szCs w:val="16"/>
          <w:lang w:val="en-US"/>
        </w:rPr>
        <w:t>1</w:t>
      </w:r>
      <w:r w:rsidR="007C7380">
        <w:rPr>
          <w:rFonts w:ascii="Menlo" w:hAnsi="Menlo" w:cs="Menlo"/>
          <w:color w:val="000000"/>
          <w:sz w:val="16"/>
          <w:szCs w:val="16"/>
          <w:lang w:val="en-US"/>
        </w:rPr>
        <w:t xml:space="preserve">   </w:t>
      </w:r>
      <w:proofErr w:type="gramStart"/>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proofErr w:type="gramEnd"/>
      <w:r w:rsidR="007C7380" w:rsidRPr="007C7380">
        <w:rPr>
          <w:rFonts w:ascii="Menlo" w:hAnsi="Menlo" w:cs="Menlo"/>
          <w:color w:val="00B050"/>
          <w:sz w:val="16"/>
          <w:szCs w:val="16"/>
          <w:lang w:val="en-US"/>
        </w:rPr>
        <w:t xml:space="preserve">1 for </w:t>
      </w:r>
      <w:proofErr w:type="spellStart"/>
      <w:r w:rsidR="007C7380" w:rsidRPr="007C7380">
        <w:rPr>
          <w:rFonts w:ascii="Menlo" w:hAnsi="Menlo" w:cs="Menlo"/>
          <w:color w:val="00B050"/>
          <w:sz w:val="16"/>
          <w:szCs w:val="16"/>
          <w:lang w:val="en-US"/>
        </w:rPr>
        <w:t>lon</w:t>
      </w:r>
      <w:proofErr w:type="spellEnd"/>
      <w:r w:rsidR="007C7380" w:rsidRPr="007C7380">
        <w:rPr>
          <w:rFonts w:ascii="Menlo" w:hAnsi="Menlo" w:cs="Menlo"/>
          <w:color w:val="00B050"/>
          <w:sz w:val="16"/>
          <w:szCs w:val="16"/>
          <w:lang w:val="en-US"/>
        </w:rPr>
        <w:t xml:space="preserve"> </w:t>
      </w:r>
      <w:proofErr w:type="spellStart"/>
      <w:r w:rsidR="007C7380" w:rsidRPr="007C7380">
        <w:rPr>
          <w:rFonts w:ascii="Menlo" w:hAnsi="Menlo" w:cs="Menlo"/>
          <w:color w:val="00B050"/>
          <w:sz w:val="16"/>
          <w:szCs w:val="16"/>
          <w:lang w:val="en-US"/>
        </w:rPr>
        <w:t>lat</w:t>
      </w:r>
      <w:proofErr w:type="spellEnd"/>
      <w:r w:rsidR="007C7380" w:rsidRPr="007C7380">
        <w:rPr>
          <w:rFonts w:ascii="Menlo" w:hAnsi="Menlo" w:cs="Menlo"/>
          <w:color w:val="00B050"/>
          <w:sz w:val="16"/>
          <w:szCs w:val="16"/>
          <w:lang w:val="en-US"/>
        </w:rPr>
        <w:t xml:space="preserve"> input, 2 for </w:t>
      </w:r>
      <w:proofErr w:type="spellStart"/>
      <w:r w:rsidR="007C7380" w:rsidRPr="007C7380">
        <w:rPr>
          <w:rFonts w:ascii="Menlo" w:hAnsi="Menlo" w:cs="Menlo"/>
          <w:color w:val="00B050"/>
          <w:sz w:val="16"/>
          <w:szCs w:val="16"/>
          <w:lang w:val="en-US"/>
        </w:rPr>
        <w:t>xyz</w:t>
      </w:r>
      <w:proofErr w:type="spellEnd"/>
      <w:r w:rsidR="007C7380" w:rsidRPr="007C7380">
        <w:rPr>
          <w:rFonts w:ascii="Menlo" w:hAnsi="Menlo" w:cs="Menlo"/>
          <w:color w:val="00B050"/>
          <w:sz w:val="16"/>
          <w:szCs w:val="16"/>
          <w:lang w:val="en-US"/>
        </w:rPr>
        <w:t xml:space="preserve"> input)</w:t>
      </w:r>
    </w:p>
    <w:p w14:paraId="2B9C4F25" w14:textId="006BD6E8" w:rsidR="005373A4" w:rsidRPr="007C7380" w:rsidRDefault="005373A4" w:rsidP="005373A4">
      <w:pPr>
        <w:tabs>
          <w:tab w:val="left" w:pos="741"/>
        </w:tabs>
        <w:autoSpaceDE w:val="0"/>
        <w:autoSpaceDN w:val="0"/>
        <w:adjustRightInd w:val="0"/>
        <w:rPr>
          <w:rFonts w:ascii="Menlo" w:hAnsi="Menlo" w:cs="Menlo"/>
          <w:color w:val="00B050"/>
          <w:sz w:val="16"/>
          <w:szCs w:val="16"/>
          <w:lang w:val="en-US"/>
        </w:rPr>
      </w:pPr>
      <w:r w:rsidRPr="005373A4">
        <w:rPr>
          <w:rFonts w:ascii="Menlo" w:hAnsi="Menlo" w:cs="Menlo"/>
          <w:color w:val="000000"/>
          <w:sz w:val="16"/>
          <w:szCs w:val="16"/>
          <w:lang w:val="en-US"/>
        </w:rPr>
        <w:t>UTM ZONE           |52S</w:t>
      </w:r>
      <w:r w:rsidR="007C7380">
        <w:rPr>
          <w:rFonts w:ascii="Menlo" w:hAnsi="Menlo" w:cs="Menlo"/>
          <w:color w:val="000000"/>
          <w:sz w:val="16"/>
          <w:szCs w:val="16"/>
          <w:lang w:val="en-US"/>
        </w:rPr>
        <w:t xml:space="preserve"> </w:t>
      </w:r>
      <w:proofErr w:type="gramStart"/>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proofErr w:type="gramEnd"/>
      <w:r w:rsidR="007C7380" w:rsidRPr="007C7380">
        <w:rPr>
          <w:rFonts w:ascii="Menlo" w:hAnsi="Menlo" w:cs="Menlo"/>
          <w:color w:val="00B050"/>
          <w:sz w:val="16"/>
          <w:szCs w:val="16"/>
          <w:lang w:val="en-US"/>
        </w:rPr>
        <w:t xml:space="preserve">UTM zone when </w:t>
      </w:r>
      <w:proofErr w:type="spellStart"/>
      <w:r w:rsidR="007C7380" w:rsidRPr="007C7380">
        <w:rPr>
          <w:rFonts w:ascii="Menlo" w:hAnsi="Menlo" w:cs="Menlo"/>
          <w:color w:val="00B050"/>
          <w:sz w:val="16"/>
          <w:szCs w:val="16"/>
          <w:lang w:val="en-US"/>
        </w:rPr>
        <w:t>lonlat</w:t>
      </w:r>
      <w:proofErr w:type="spellEnd"/>
      <w:r w:rsidR="007C7380" w:rsidRPr="007C7380">
        <w:rPr>
          <w:rFonts w:ascii="Menlo" w:hAnsi="Menlo" w:cs="Menlo"/>
          <w:color w:val="00B050"/>
          <w:sz w:val="16"/>
          <w:szCs w:val="16"/>
          <w:lang w:val="en-US"/>
        </w:rPr>
        <w:t xml:space="preserve"> input)</w:t>
      </w:r>
    </w:p>
    <w:p w14:paraId="26950B05" w14:textId="52B6EDF9"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lonlatorigin</w:t>
      </w:r>
      <w:proofErr w:type="spellEnd"/>
      <w:r w:rsidRPr="005373A4">
        <w:rPr>
          <w:rFonts w:ascii="Menlo" w:hAnsi="Menlo" w:cs="Menlo"/>
          <w:color w:val="000000"/>
          <w:sz w:val="16"/>
          <w:szCs w:val="16"/>
          <w:lang w:val="en-US"/>
        </w:rPr>
        <w:t xml:space="preserve">       !131.084782   32.884882</w:t>
      </w:r>
      <w:proofErr w:type="gramStart"/>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proofErr w:type="spellStart"/>
      <w:proofErr w:type="gramEnd"/>
      <w:r w:rsidR="007C7380" w:rsidRPr="007C7380">
        <w:rPr>
          <w:rFonts w:ascii="Menlo" w:hAnsi="Menlo" w:cs="Menlo"/>
          <w:color w:val="00B050"/>
          <w:sz w:val="16"/>
          <w:szCs w:val="16"/>
          <w:lang w:val="en-US"/>
        </w:rPr>
        <w:t>lon</w:t>
      </w:r>
      <w:proofErr w:type="spellEnd"/>
      <w:r w:rsidR="007C7380" w:rsidRPr="007C7380">
        <w:rPr>
          <w:rFonts w:ascii="Menlo" w:hAnsi="Menlo" w:cs="Menlo"/>
          <w:color w:val="00B050"/>
          <w:sz w:val="16"/>
          <w:szCs w:val="16"/>
          <w:lang w:val="en-US"/>
        </w:rPr>
        <w:t xml:space="preserve"> </w:t>
      </w:r>
      <w:proofErr w:type="spellStart"/>
      <w:r w:rsidR="007C7380" w:rsidRPr="007C7380">
        <w:rPr>
          <w:rFonts w:ascii="Menlo" w:hAnsi="Menlo" w:cs="Menlo"/>
          <w:color w:val="00B050"/>
          <w:sz w:val="16"/>
          <w:szCs w:val="16"/>
          <w:lang w:val="en-US"/>
        </w:rPr>
        <w:t>lat</w:t>
      </w:r>
      <w:proofErr w:type="spellEnd"/>
      <w:r w:rsidR="007C7380" w:rsidRPr="007C7380">
        <w:rPr>
          <w:rFonts w:ascii="Menlo" w:hAnsi="Menlo" w:cs="Menlo"/>
          <w:color w:val="00B050"/>
          <w:sz w:val="16"/>
          <w:szCs w:val="16"/>
          <w:lang w:val="en-US"/>
        </w:rPr>
        <w:t xml:space="preserve"> origin of mesh)</w:t>
      </w:r>
    </w:p>
    <w:p w14:paraId="3ED48AB8" w14:textId="1B44BB8A"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gramStart"/>
      <w:r w:rsidRPr="005373A4">
        <w:rPr>
          <w:rFonts w:ascii="Menlo" w:hAnsi="Menlo" w:cs="Menlo"/>
          <w:color w:val="000000"/>
          <w:sz w:val="16"/>
          <w:szCs w:val="16"/>
          <w:lang w:val="en-US"/>
        </w:rPr>
        <w:t>1  Name</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  !A</w:t>
      </w:r>
      <w:proofErr w:type="gramEnd"/>
      <w:r w:rsidRPr="005373A4">
        <w:rPr>
          <w:rFonts w:ascii="Menlo" w:hAnsi="Menlo" w:cs="Menlo"/>
          <w:color w:val="000000"/>
          <w:sz w:val="16"/>
          <w:szCs w:val="16"/>
          <w:lang w:val="en-US"/>
        </w:rPr>
        <w:t>02</w:t>
      </w:r>
      <w:r w:rsidR="007C7380">
        <w:rPr>
          <w:rFonts w:ascii="Menlo" w:hAnsi="Menlo" w:cs="Menlo"/>
          <w:color w:val="000000"/>
          <w:sz w:val="16"/>
          <w:szCs w:val="16"/>
          <w:lang w:val="en-US"/>
        </w:rPr>
        <w:t xml:space="preserve">                   </w:t>
      </w:r>
      <w:proofErr w:type="gramStart"/>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proofErr w:type="gramEnd"/>
      <w:r w:rsidR="007C7380" w:rsidRPr="007C7380">
        <w:rPr>
          <w:rFonts w:ascii="Menlo" w:hAnsi="Menlo" w:cs="Menlo"/>
          <w:color w:val="00B050"/>
          <w:sz w:val="16"/>
          <w:szCs w:val="16"/>
          <w:lang w:val="en-US"/>
        </w:rPr>
        <w:t>Site name 1)</w:t>
      </w:r>
    </w:p>
    <w:p w14:paraId="7ADA8EC1" w14:textId="0C348571"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gramStart"/>
      <w:r w:rsidRPr="005373A4">
        <w:rPr>
          <w:rFonts w:ascii="Menlo" w:hAnsi="Menlo" w:cs="Menlo"/>
          <w:color w:val="000000"/>
          <w:sz w:val="16"/>
          <w:szCs w:val="16"/>
          <w:lang w:val="en-US"/>
        </w:rPr>
        <w:t xml:space="preserve">1  </w:t>
      </w:r>
      <w:proofErr w:type="spellStart"/>
      <w:r w:rsidRPr="005373A4">
        <w:rPr>
          <w:rFonts w:ascii="Menlo" w:hAnsi="Menlo" w:cs="Menlo"/>
          <w:color w:val="000000"/>
          <w:sz w:val="16"/>
          <w:szCs w:val="16"/>
          <w:lang w:val="en-US"/>
        </w:rPr>
        <w:t>xyz</w:t>
      </w:r>
      <w:proofErr w:type="spellEnd"/>
      <w:proofErr w:type="gramEnd"/>
      <w:r w:rsidRPr="005373A4">
        <w:rPr>
          <w:rFonts w:ascii="Menlo" w:hAnsi="Menlo" w:cs="Menlo"/>
          <w:color w:val="000000"/>
          <w:sz w:val="16"/>
          <w:szCs w:val="16"/>
          <w:lang w:val="en-US"/>
        </w:rPr>
        <w:t xml:space="preserve">             !131.083411   </w:t>
      </w:r>
      <w:proofErr w:type="gramStart"/>
      <w:r w:rsidRPr="005373A4">
        <w:rPr>
          <w:rFonts w:ascii="Menlo" w:hAnsi="Menlo" w:cs="Menlo"/>
          <w:color w:val="000000"/>
          <w:sz w:val="16"/>
          <w:szCs w:val="16"/>
          <w:lang w:val="en-US"/>
        </w:rPr>
        <w:t>32.886706  -</w:t>
      </w:r>
      <w:proofErr w:type="gramEnd"/>
      <w:r w:rsidRPr="005373A4">
        <w:rPr>
          <w:rFonts w:ascii="Menlo" w:hAnsi="Menlo" w:cs="Menlo"/>
          <w:color w:val="000000"/>
          <w:sz w:val="16"/>
          <w:szCs w:val="16"/>
          <w:lang w:val="en-US"/>
        </w:rPr>
        <w:t>0.001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r w:rsidR="007C7380">
        <w:rPr>
          <w:rFonts w:ascii="Menlo" w:hAnsi="Menlo" w:cs="Menlo"/>
          <w:color w:val="00B050"/>
          <w:sz w:val="16"/>
          <w:szCs w:val="16"/>
          <w:lang w:val="en-US"/>
        </w:rPr>
        <w:t xml:space="preserve">Lon </w:t>
      </w:r>
      <w:proofErr w:type="spellStart"/>
      <w:r w:rsidR="007C7380">
        <w:rPr>
          <w:rFonts w:ascii="Menlo" w:hAnsi="Menlo" w:cs="Menlo"/>
          <w:color w:val="00B050"/>
          <w:sz w:val="16"/>
          <w:szCs w:val="16"/>
          <w:lang w:val="en-US"/>
        </w:rPr>
        <w:t>lat</w:t>
      </w:r>
      <w:proofErr w:type="spellEnd"/>
      <w:r w:rsidR="007C7380">
        <w:rPr>
          <w:rFonts w:ascii="Menlo" w:hAnsi="Menlo" w:cs="Menlo"/>
          <w:color w:val="00B050"/>
          <w:sz w:val="16"/>
          <w:szCs w:val="16"/>
          <w:lang w:val="en-US"/>
        </w:rPr>
        <w:t xml:space="preserve"> alt, alt is from ground surface</w:t>
      </w:r>
      <w:r w:rsidR="007C7380" w:rsidRPr="007C7380">
        <w:rPr>
          <w:rFonts w:ascii="Menlo" w:hAnsi="Menlo" w:cs="Menlo"/>
          <w:color w:val="00B050"/>
          <w:sz w:val="16"/>
          <w:szCs w:val="16"/>
          <w:lang w:val="en-US"/>
        </w:rPr>
        <w:t>)</w:t>
      </w:r>
    </w:p>
    <w:p w14:paraId="2DA3811E" w14:textId="68BAF2C2"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gramStart"/>
      <w:r w:rsidRPr="005373A4">
        <w:rPr>
          <w:rFonts w:ascii="Menlo" w:hAnsi="Menlo" w:cs="Menlo"/>
          <w:color w:val="000000"/>
          <w:sz w:val="16"/>
          <w:szCs w:val="16"/>
          <w:lang w:val="en-US"/>
        </w:rPr>
        <w:t>2  Name</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  !A</w:t>
      </w:r>
      <w:proofErr w:type="gramEnd"/>
      <w:r w:rsidRPr="005373A4">
        <w:rPr>
          <w:rFonts w:ascii="Menlo" w:hAnsi="Menlo" w:cs="Menlo"/>
          <w:color w:val="000000"/>
          <w:sz w:val="16"/>
          <w:szCs w:val="16"/>
          <w:lang w:val="en-US"/>
        </w:rPr>
        <w:t>04</w:t>
      </w:r>
      <w:r w:rsidR="007C7380">
        <w:rPr>
          <w:rFonts w:ascii="Menlo" w:hAnsi="Menlo" w:cs="Menlo"/>
          <w:color w:val="000000"/>
          <w:sz w:val="16"/>
          <w:szCs w:val="16"/>
          <w:lang w:val="en-US"/>
        </w:rPr>
        <w:t xml:space="preserve">                   </w:t>
      </w:r>
      <w:proofErr w:type="gramStart"/>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proofErr w:type="gramEnd"/>
      <w:r w:rsidR="007C7380" w:rsidRPr="007C7380">
        <w:rPr>
          <w:rFonts w:ascii="Menlo" w:hAnsi="Menlo" w:cs="Menlo"/>
          <w:color w:val="00B050"/>
          <w:sz w:val="16"/>
          <w:szCs w:val="16"/>
          <w:lang w:val="en-US"/>
        </w:rPr>
        <w:t xml:space="preserve">Site </w:t>
      </w:r>
      <w:r w:rsidR="007C7380">
        <w:rPr>
          <w:rFonts w:ascii="Menlo" w:hAnsi="Menlo" w:cs="Menlo"/>
          <w:color w:val="00B050"/>
          <w:sz w:val="16"/>
          <w:szCs w:val="16"/>
          <w:lang w:val="en-US"/>
        </w:rPr>
        <w:t>2</w:t>
      </w:r>
      <w:r w:rsidR="007C7380" w:rsidRPr="007C7380">
        <w:rPr>
          <w:rFonts w:ascii="Menlo" w:hAnsi="Menlo" w:cs="Menlo"/>
          <w:color w:val="00B050"/>
          <w:sz w:val="16"/>
          <w:szCs w:val="16"/>
          <w:lang w:val="en-US"/>
        </w:rPr>
        <w:t>)</w:t>
      </w:r>
    </w:p>
    <w:p w14:paraId="749D313D" w14:textId="617BCB2C"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gramStart"/>
      <w:r w:rsidRPr="005373A4">
        <w:rPr>
          <w:rFonts w:ascii="Menlo" w:hAnsi="Menlo" w:cs="Menlo"/>
          <w:color w:val="000000"/>
          <w:sz w:val="16"/>
          <w:szCs w:val="16"/>
          <w:lang w:val="en-US"/>
        </w:rPr>
        <w:t xml:space="preserve">2  </w:t>
      </w:r>
      <w:proofErr w:type="spellStart"/>
      <w:r w:rsidRPr="005373A4">
        <w:rPr>
          <w:rFonts w:ascii="Menlo" w:hAnsi="Menlo" w:cs="Menlo"/>
          <w:color w:val="000000"/>
          <w:sz w:val="16"/>
          <w:szCs w:val="16"/>
          <w:lang w:val="en-US"/>
        </w:rPr>
        <w:t>xyz</w:t>
      </w:r>
      <w:proofErr w:type="gramEnd"/>
      <w:r w:rsidRPr="005373A4">
        <w:rPr>
          <w:rFonts w:ascii="Menlo" w:hAnsi="Menlo" w:cs="Menlo"/>
          <w:color w:val="000000"/>
          <w:sz w:val="16"/>
          <w:szCs w:val="16"/>
          <w:lang w:val="en-US"/>
        </w:rPr>
        <w:t>,</w:t>
      </w:r>
      <w:proofErr w:type="gramStart"/>
      <w:r w:rsidRPr="005373A4">
        <w:rPr>
          <w:rFonts w:ascii="Menlo" w:hAnsi="Menlo" w:cs="Menlo"/>
          <w:color w:val="000000"/>
          <w:sz w:val="16"/>
          <w:szCs w:val="16"/>
          <w:lang w:val="en-US"/>
        </w:rPr>
        <w:t>sigma,A</w:t>
      </w:r>
      <w:proofErr w:type="spellEnd"/>
      <w:proofErr w:type="gramEnd"/>
      <w:r w:rsidRPr="005373A4">
        <w:rPr>
          <w:rFonts w:ascii="Menlo" w:hAnsi="Menlo" w:cs="Menlo"/>
          <w:color w:val="000000"/>
          <w:sz w:val="16"/>
          <w:szCs w:val="16"/>
          <w:lang w:val="en-US"/>
        </w:rPr>
        <w:t xml:space="preserve">[km] !131.081939   </w:t>
      </w:r>
      <w:proofErr w:type="gramStart"/>
      <w:r w:rsidRPr="005373A4">
        <w:rPr>
          <w:rFonts w:ascii="Menlo" w:hAnsi="Menlo" w:cs="Menlo"/>
          <w:color w:val="000000"/>
          <w:sz w:val="16"/>
          <w:szCs w:val="16"/>
          <w:lang w:val="en-US"/>
        </w:rPr>
        <w:t>32.884808  -</w:t>
      </w:r>
      <w:proofErr w:type="gramEnd"/>
      <w:r w:rsidRPr="005373A4">
        <w:rPr>
          <w:rFonts w:ascii="Menlo" w:hAnsi="Menlo" w:cs="Menlo"/>
          <w:color w:val="000000"/>
          <w:sz w:val="16"/>
          <w:szCs w:val="16"/>
          <w:lang w:val="en-US"/>
        </w:rPr>
        <w:t>0.001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r w:rsidR="007C7380">
        <w:rPr>
          <w:rFonts w:ascii="Menlo" w:hAnsi="Menlo" w:cs="Menlo"/>
          <w:color w:val="00B050"/>
          <w:sz w:val="16"/>
          <w:szCs w:val="16"/>
          <w:lang w:val="en-US"/>
        </w:rPr>
        <w:t xml:space="preserve">Lon </w:t>
      </w:r>
      <w:proofErr w:type="spellStart"/>
      <w:r w:rsidR="007C7380">
        <w:rPr>
          <w:rFonts w:ascii="Menlo" w:hAnsi="Menlo" w:cs="Menlo"/>
          <w:color w:val="00B050"/>
          <w:sz w:val="16"/>
          <w:szCs w:val="16"/>
          <w:lang w:val="en-US"/>
        </w:rPr>
        <w:t>lat</w:t>
      </w:r>
      <w:proofErr w:type="spellEnd"/>
      <w:r w:rsidR="007C7380">
        <w:rPr>
          <w:rFonts w:ascii="Menlo" w:hAnsi="Menlo" w:cs="Menlo"/>
          <w:color w:val="00B050"/>
          <w:sz w:val="16"/>
          <w:szCs w:val="16"/>
          <w:lang w:val="en-US"/>
        </w:rPr>
        <w:t xml:space="preserve"> alt, alt is from ground surface</w:t>
      </w:r>
      <w:r w:rsidR="007C7380" w:rsidRPr="007C7380">
        <w:rPr>
          <w:rFonts w:ascii="Menlo" w:hAnsi="Menlo" w:cs="Menlo"/>
          <w:color w:val="00B050"/>
          <w:sz w:val="16"/>
          <w:szCs w:val="16"/>
          <w:lang w:val="en-US"/>
        </w:rPr>
        <w:t>)</w:t>
      </w:r>
    </w:p>
    <w:p w14:paraId="4D76ED17" w14:textId="41641C61"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gramStart"/>
      <w:r w:rsidRPr="005373A4">
        <w:rPr>
          <w:rFonts w:ascii="Menlo" w:hAnsi="Menlo" w:cs="Menlo"/>
          <w:color w:val="000000"/>
          <w:sz w:val="16"/>
          <w:szCs w:val="16"/>
          <w:lang w:val="en-US"/>
        </w:rPr>
        <w:t>3  Name</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  !A</w:t>
      </w:r>
      <w:proofErr w:type="gramEnd"/>
      <w:r w:rsidRPr="005373A4">
        <w:rPr>
          <w:rFonts w:ascii="Menlo" w:hAnsi="Menlo" w:cs="Menlo"/>
          <w:color w:val="000000"/>
          <w:sz w:val="16"/>
          <w:szCs w:val="16"/>
          <w:lang w:val="en-US"/>
        </w:rPr>
        <w:t>01</w:t>
      </w:r>
      <w:r w:rsidR="007C7380">
        <w:rPr>
          <w:rFonts w:ascii="Menlo" w:hAnsi="Menlo" w:cs="Menlo"/>
          <w:color w:val="000000"/>
          <w:sz w:val="16"/>
          <w:szCs w:val="16"/>
          <w:lang w:val="en-US"/>
        </w:rPr>
        <w:t xml:space="preserve">                   </w:t>
      </w:r>
      <w:proofErr w:type="gramStart"/>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proofErr w:type="gramEnd"/>
      <w:r w:rsidR="007C7380" w:rsidRPr="007C7380">
        <w:rPr>
          <w:rFonts w:ascii="Menlo" w:hAnsi="Menlo" w:cs="Menlo"/>
          <w:color w:val="00B050"/>
          <w:sz w:val="16"/>
          <w:szCs w:val="16"/>
          <w:lang w:val="en-US"/>
        </w:rPr>
        <w:t xml:space="preserve">Site </w:t>
      </w:r>
      <w:r w:rsidR="007C7380">
        <w:rPr>
          <w:rFonts w:ascii="Menlo" w:hAnsi="Menlo" w:cs="Menlo"/>
          <w:color w:val="00B050"/>
          <w:sz w:val="16"/>
          <w:szCs w:val="16"/>
          <w:lang w:val="en-US"/>
        </w:rPr>
        <w:t>3</w:t>
      </w:r>
      <w:r w:rsidR="007C7380" w:rsidRPr="007C7380">
        <w:rPr>
          <w:rFonts w:ascii="Menlo" w:hAnsi="Menlo" w:cs="Menlo"/>
          <w:color w:val="00B050"/>
          <w:sz w:val="16"/>
          <w:szCs w:val="16"/>
          <w:lang w:val="en-US"/>
        </w:rPr>
        <w:t>)</w:t>
      </w:r>
    </w:p>
    <w:p w14:paraId="667275FA" w14:textId="3A66E58E"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gramStart"/>
      <w:r w:rsidRPr="005373A4">
        <w:rPr>
          <w:rFonts w:ascii="Menlo" w:hAnsi="Menlo" w:cs="Menlo"/>
          <w:color w:val="000000"/>
          <w:sz w:val="16"/>
          <w:szCs w:val="16"/>
          <w:lang w:val="en-US"/>
        </w:rPr>
        <w:t xml:space="preserve">3  </w:t>
      </w:r>
      <w:proofErr w:type="spellStart"/>
      <w:r w:rsidRPr="005373A4">
        <w:rPr>
          <w:rFonts w:ascii="Menlo" w:hAnsi="Menlo" w:cs="Menlo"/>
          <w:color w:val="000000"/>
          <w:sz w:val="16"/>
          <w:szCs w:val="16"/>
          <w:lang w:val="en-US"/>
        </w:rPr>
        <w:t>xyz</w:t>
      </w:r>
      <w:proofErr w:type="gramEnd"/>
      <w:r w:rsidRPr="005373A4">
        <w:rPr>
          <w:rFonts w:ascii="Menlo" w:hAnsi="Menlo" w:cs="Menlo"/>
          <w:color w:val="000000"/>
          <w:sz w:val="16"/>
          <w:szCs w:val="16"/>
          <w:lang w:val="en-US"/>
        </w:rPr>
        <w:t>,</w:t>
      </w:r>
      <w:proofErr w:type="gramStart"/>
      <w:r w:rsidRPr="005373A4">
        <w:rPr>
          <w:rFonts w:ascii="Menlo" w:hAnsi="Menlo" w:cs="Menlo"/>
          <w:color w:val="000000"/>
          <w:sz w:val="16"/>
          <w:szCs w:val="16"/>
          <w:lang w:val="en-US"/>
        </w:rPr>
        <w:t>sigma,A</w:t>
      </w:r>
      <w:proofErr w:type="spellEnd"/>
      <w:proofErr w:type="gramEnd"/>
      <w:r w:rsidRPr="005373A4">
        <w:rPr>
          <w:rFonts w:ascii="Menlo" w:hAnsi="Menlo" w:cs="Menlo"/>
          <w:color w:val="000000"/>
          <w:sz w:val="16"/>
          <w:szCs w:val="16"/>
          <w:lang w:val="en-US"/>
        </w:rPr>
        <w:t xml:space="preserve">[km] !131.083367   </w:t>
      </w:r>
      <w:proofErr w:type="gramStart"/>
      <w:r w:rsidRPr="005373A4">
        <w:rPr>
          <w:rFonts w:ascii="Menlo" w:hAnsi="Menlo" w:cs="Menlo"/>
          <w:color w:val="000000"/>
          <w:sz w:val="16"/>
          <w:szCs w:val="16"/>
          <w:lang w:val="en-US"/>
        </w:rPr>
        <w:t>32.882725  -</w:t>
      </w:r>
      <w:proofErr w:type="gramEnd"/>
      <w:r w:rsidRPr="005373A4">
        <w:rPr>
          <w:rFonts w:ascii="Menlo" w:hAnsi="Menlo" w:cs="Menlo"/>
          <w:color w:val="000000"/>
          <w:sz w:val="16"/>
          <w:szCs w:val="16"/>
          <w:lang w:val="en-US"/>
        </w:rPr>
        <w:t>0.001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r w:rsidR="007C7380">
        <w:rPr>
          <w:rFonts w:ascii="Menlo" w:hAnsi="Menlo" w:cs="Menlo"/>
          <w:color w:val="00B050"/>
          <w:sz w:val="16"/>
          <w:szCs w:val="16"/>
          <w:lang w:val="en-US"/>
        </w:rPr>
        <w:t xml:space="preserve">Lon </w:t>
      </w:r>
      <w:proofErr w:type="spellStart"/>
      <w:r w:rsidR="007C7380">
        <w:rPr>
          <w:rFonts w:ascii="Menlo" w:hAnsi="Menlo" w:cs="Menlo"/>
          <w:color w:val="00B050"/>
          <w:sz w:val="16"/>
          <w:szCs w:val="16"/>
          <w:lang w:val="en-US"/>
        </w:rPr>
        <w:t>lat</w:t>
      </w:r>
      <w:proofErr w:type="spellEnd"/>
      <w:r w:rsidR="007C7380">
        <w:rPr>
          <w:rFonts w:ascii="Menlo" w:hAnsi="Menlo" w:cs="Menlo"/>
          <w:color w:val="00B050"/>
          <w:sz w:val="16"/>
          <w:szCs w:val="16"/>
          <w:lang w:val="en-US"/>
        </w:rPr>
        <w:t xml:space="preserve"> alt, alt is from ground surface</w:t>
      </w:r>
      <w:r w:rsidR="007C7380" w:rsidRPr="007C7380">
        <w:rPr>
          <w:rFonts w:ascii="Menlo" w:hAnsi="Menlo" w:cs="Menlo"/>
          <w:color w:val="00B050"/>
          <w:sz w:val="16"/>
          <w:szCs w:val="16"/>
          <w:lang w:val="en-US"/>
        </w:rPr>
        <w:t>)</w:t>
      </w:r>
    </w:p>
    <w:p w14:paraId="5024E3DE" w14:textId="0873CB91"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gramStart"/>
      <w:r w:rsidRPr="005373A4">
        <w:rPr>
          <w:rFonts w:ascii="Menlo" w:hAnsi="Menlo" w:cs="Menlo"/>
          <w:color w:val="000000"/>
          <w:sz w:val="16"/>
          <w:szCs w:val="16"/>
          <w:lang w:val="en-US"/>
        </w:rPr>
        <w:t>4  Name</w:t>
      </w:r>
      <w:proofErr w:type="gram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  !A</w:t>
      </w:r>
      <w:proofErr w:type="gramEnd"/>
      <w:r w:rsidRPr="005373A4">
        <w:rPr>
          <w:rFonts w:ascii="Menlo" w:hAnsi="Menlo" w:cs="Menlo"/>
          <w:color w:val="000000"/>
          <w:sz w:val="16"/>
          <w:szCs w:val="16"/>
          <w:lang w:val="en-US"/>
        </w:rPr>
        <w:t>03</w:t>
      </w:r>
      <w:r w:rsidR="007C7380">
        <w:rPr>
          <w:rFonts w:ascii="Menlo" w:hAnsi="Menlo" w:cs="Menlo"/>
          <w:color w:val="000000"/>
          <w:sz w:val="16"/>
          <w:szCs w:val="16"/>
          <w:lang w:val="en-US"/>
        </w:rPr>
        <w:t xml:space="preserve">                   </w:t>
      </w:r>
      <w:proofErr w:type="gramStart"/>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proofErr w:type="gramEnd"/>
      <w:r w:rsidR="007C7380" w:rsidRPr="007C7380">
        <w:rPr>
          <w:rFonts w:ascii="Menlo" w:hAnsi="Menlo" w:cs="Menlo"/>
          <w:color w:val="00B050"/>
          <w:sz w:val="16"/>
          <w:szCs w:val="16"/>
          <w:lang w:val="en-US"/>
        </w:rPr>
        <w:t xml:space="preserve">Site </w:t>
      </w:r>
      <w:r w:rsidR="007C7380">
        <w:rPr>
          <w:rFonts w:ascii="Menlo" w:hAnsi="Menlo" w:cs="Menlo"/>
          <w:color w:val="00B050"/>
          <w:sz w:val="16"/>
          <w:szCs w:val="16"/>
          <w:lang w:val="en-US"/>
        </w:rPr>
        <w:t>4</w:t>
      </w:r>
      <w:r w:rsidR="007C7380" w:rsidRPr="007C7380">
        <w:rPr>
          <w:rFonts w:ascii="Menlo" w:hAnsi="Menlo" w:cs="Menlo"/>
          <w:color w:val="00B050"/>
          <w:sz w:val="16"/>
          <w:szCs w:val="16"/>
          <w:lang w:val="en-US"/>
        </w:rPr>
        <w:t>)</w:t>
      </w:r>
    </w:p>
    <w:p w14:paraId="324692A4" w14:textId="32D6E1B2"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gramStart"/>
      <w:r w:rsidRPr="005373A4">
        <w:rPr>
          <w:rFonts w:ascii="Menlo" w:hAnsi="Menlo" w:cs="Menlo"/>
          <w:color w:val="000000"/>
          <w:sz w:val="16"/>
          <w:szCs w:val="16"/>
          <w:lang w:val="en-US"/>
        </w:rPr>
        <w:t xml:space="preserve">4  </w:t>
      </w:r>
      <w:proofErr w:type="spellStart"/>
      <w:r w:rsidRPr="005373A4">
        <w:rPr>
          <w:rFonts w:ascii="Menlo" w:hAnsi="Menlo" w:cs="Menlo"/>
          <w:color w:val="000000"/>
          <w:sz w:val="16"/>
          <w:szCs w:val="16"/>
          <w:lang w:val="en-US"/>
        </w:rPr>
        <w:t>xyz</w:t>
      </w:r>
      <w:proofErr w:type="gramEnd"/>
      <w:r w:rsidRPr="005373A4">
        <w:rPr>
          <w:rFonts w:ascii="Menlo" w:hAnsi="Menlo" w:cs="Menlo"/>
          <w:color w:val="000000"/>
          <w:sz w:val="16"/>
          <w:szCs w:val="16"/>
          <w:lang w:val="en-US"/>
        </w:rPr>
        <w:t>,</w:t>
      </w:r>
      <w:proofErr w:type="gramStart"/>
      <w:r w:rsidRPr="005373A4">
        <w:rPr>
          <w:rFonts w:ascii="Menlo" w:hAnsi="Menlo" w:cs="Menlo"/>
          <w:color w:val="000000"/>
          <w:sz w:val="16"/>
          <w:szCs w:val="16"/>
          <w:lang w:val="en-US"/>
        </w:rPr>
        <w:t>sigma,A</w:t>
      </w:r>
      <w:proofErr w:type="spellEnd"/>
      <w:proofErr w:type="gramEnd"/>
      <w:r w:rsidRPr="005373A4">
        <w:rPr>
          <w:rFonts w:ascii="Menlo" w:hAnsi="Menlo" w:cs="Menlo"/>
          <w:color w:val="000000"/>
          <w:sz w:val="16"/>
          <w:szCs w:val="16"/>
          <w:lang w:val="en-US"/>
        </w:rPr>
        <w:t xml:space="preserve">[km] !131.086847   </w:t>
      </w:r>
      <w:proofErr w:type="gramStart"/>
      <w:r w:rsidRPr="005373A4">
        <w:rPr>
          <w:rFonts w:ascii="Menlo" w:hAnsi="Menlo" w:cs="Menlo"/>
          <w:color w:val="000000"/>
          <w:sz w:val="16"/>
          <w:szCs w:val="16"/>
          <w:lang w:val="en-US"/>
        </w:rPr>
        <w:t>32.881981  -</w:t>
      </w:r>
      <w:proofErr w:type="gramEnd"/>
      <w:r w:rsidRPr="005373A4">
        <w:rPr>
          <w:rFonts w:ascii="Menlo" w:hAnsi="Menlo" w:cs="Menlo"/>
          <w:color w:val="000000"/>
          <w:sz w:val="16"/>
          <w:szCs w:val="16"/>
          <w:lang w:val="en-US"/>
        </w:rPr>
        <w:t>0.001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r w:rsidR="007C7380">
        <w:rPr>
          <w:rFonts w:ascii="Menlo" w:hAnsi="Menlo" w:cs="Menlo"/>
          <w:color w:val="00B050"/>
          <w:sz w:val="16"/>
          <w:szCs w:val="16"/>
          <w:lang w:val="en-US"/>
        </w:rPr>
        <w:t xml:space="preserve">Lon </w:t>
      </w:r>
      <w:proofErr w:type="spellStart"/>
      <w:r w:rsidR="007C7380">
        <w:rPr>
          <w:rFonts w:ascii="Menlo" w:hAnsi="Menlo" w:cs="Menlo"/>
          <w:color w:val="00B050"/>
          <w:sz w:val="16"/>
          <w:szCs w:val="16"/>
          <w:lang w:val="en-US"/>
        </w:rPr>
        <w:t>lat</w:t>
      </w:r>
      <w:proofErr w:type="spellEnd"/>
      <w:r w:rsidR="007C7380">
        <w:rPr>
          <w:rFonts w:ascii="Menlo" w:hAnsi="Menlo" w:cs="Menlo"/>
          <w:color w:val="00B050"/>
          <w:sz w:val="16"/>
          <w:szCs w:val="16"/>
          <w:lang w:val="en-US"/>
        </w:rPr>
        <w:t xml:space="preserve"> alt, alt is from ground surface</w:t>
      </w:r>
      <w:r w:rsidR="007C7380" w:rsidRPr="007C7380">
        <w:rPr>
          <w:rFonts w:ascii="Menlo" w:hAnsi="Menlo" w:cs="Menlo"/>
          <w:color w:val="00B050"/>
          <w:sz w:val="16"/>
          <w:szCs w:val="16"/>
          <w:lang w:val="en-US"/>
        </w:rPr>
        <w:t>)</w:t>
      </w:r>
    </w:p>
    <w:p w14:paraId="587472FF" w14:textId="0A738FAB"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ixyflg</w:t>
      </w:r>
      <w:proofErr w:type="spellEnd"/>
      <w:r w:rsidRPr="005373A4">
        <w:rPr>
          <w:rFonts w:ascii="Menlo" w:hAnsi="Menlo" w:cs="Menlo"/>
          <w:color w:val="000000"/>
          <w:sz w:val="16"/>
          <w:szCs w:val="16"/>
          <w:lang w:val="en-US"/>
        </w:rPr>
        <w:t xml:space="preserve"> 0:no,</w:t>
      </w:r>
      <w:proofErr w:type="gramStart"/>
      <w:r w:rsidRPr="005373A4">
        <w:rPr>
          <w:rFonts w:ascii="Menlo" w:hAnsi="Menlo" w:cs="Menlo"/>
          <w:color w:val="000000"/>
          <w:sz w:val="16"/>
          <w:szCs w:val="16"/>
          <w:lang w:val="en-US"/>
        </w:rPr>
        <w:t>1:surfv</w:t>
      </w:r>
      <w:proofErr w:type="gramEnd"/>
      <w:r w:rsidRPr="005373A4">
        <w:rPr>
          <w:rFonts w:ascii="Menlo" w:hAnsi="Menlo" w:cs="Menlo"/>
          <w:color w:val="000000"/>
          <w:sz w:val="16"/>
          <w:szCs w:val="16"/>
          <w:lang w:val="en-US"/>
        </w:rPr>
        <w:t>!0</w:t>
      </w:r>
      <w:proofErr w:type="gramStart"/>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proofErr w:type="gramEnd"/>
      <w:r w:rsidR="007C7380" w:rsidRPr="007C7380">
        <w:rPr>
          <w:rFonts w:ascii="Menlo" w:hAnsi="Menlo" w:cs="Menlo"/>
          <w:color w:val="00B050"/>
          <w:sz w:val="16"/>
          <w:szCs w:val="16"/>
          <w:lang w:val="en-US"/>
        </w:rPr>
        <w:t>surface map flag)</w:t>
      </w:r>
    </w:p>
    <w:p w14:paraId="066C7D2D" w14:textId="6ED17D4D"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of sources       !1</w:t>
      </w:r>
      <w:proofErr w:type="gramStart"/>
      <w:r w:rsidR="007C7380">
        <w:rPr>
          <w:rFonts w:ascii="Menlo" w:hAnsi="Menlo" w:cs="Menlo"/>
          <w:color w:val="000000"/>
          <w:sz w:val="16"/>
          <w:szCs w:val="16"/>
          <w:lang w:val="en-US"/>
        </w:rPr>
        <w:t xml:space="preserve">   (</w:t>
      </w:r>
      <w:proofErr w:type="gramEnd"/>
      <w:r w:rsidR="007C7380">
        <w:rPr>
          <w:rFonts w:ascii="Menlo" w:hAnsi="Menlo" w:cs="Menlo"/>
          <w:color w:val="000000"/>
          <w:sz w:val="16"/>
          <w:szCs w:val="16"/>
          <w:lang w:val="en-US"/>
        </w:rPr>
        <w:t>number of electric dipole sources)</w:t>
      </w:r>
    </w:p>
    <w:p w14:paraId="0B0AE757" w14:textId="34142A18"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lastRenderedPageBreak/>
        <w:t xml:space="preserve">Source Name      </w:t>
      </w:r>
      <w:proofErr w:type="gramStart"/>
      <w:r w:rsidRPr="005373A4">
        <w:rPr>
          <w:rFonts w:ascii="Menlo" w:hAnsi="Menlo" w:cs="Menlo"/>
          <w:color w:val="000000"/>
          <w:sz w:val="16"/>
          <w:szCs w:val="16"/>
          <w:lang w:val="en-US"/>
        </w:rPr>
        <w:t xml:space="preserve">  !S1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proofErr w:type="gramEnd"/>
      <w:r w:rsidR="007C7380" w:rsidRPr="007C7380">
        <w:rPr>
          <w:rFonts w:ascii="Menlo" w:hAnsi="Menlo" w:cs="Menlo"/>
          <w:color w:val="00B050"/>
          <w:sz w:val="16"/>
          <w:szCs w:val="16"/>
          <w:lang w:val="en-US"/>
        </w:rPr>
        <w:t>name of the first source)</w:t>
      </w:r>
    </w:p>
    <w:p w14:paraId="3C59ACBA" w14:textId="310555E3"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source start </w:t>
      </w:r>
      <w:proofErr w:type="gramStart"/>
      <w:r w:rsidRPr="005373A4">
        <w:rPr>
          <w:rFonts w:ascii="Menlo" w:hAnsi="Menlo" w:cs="Menlo"/>
          <w:color w:val="000000"/>
          <w:sz w:val="16"/>
          <w:szCs w:val="16"/>
          <w:lang w:val="en-US"/>
        </w:rPr>
        <w:t>point</w:t>
      </w:r>
      <w:proofErr w:type="gramEnd"/>
      <w:r w:rsidRPr="005373A4">
        <w:rPr>
          <w:rFonts w:ascii="Menlo" w:hAnsi="Menlo" w:cs="Menlo"/>
          <w:color w:val="000000"/>
          <w:sz w:val="16"/>
          <w:szCs w:val="16"/>
          <w:lang w:val="en-US"/>
        </w:rPr>
        <w:t xml:space="preserve"> !131.</w:t>
      </w:r>
      <w:proofErr w:type="gramStart"/>
      <w:r w:rsidRPr="005373A4">
        <w:rPr>
          <w:rFonts w:ascii="Menlo" w:hAnsi="Menlo" w:cs="Menlo"/>
          <w:color w:val="000000"/>
          <w:sz w:val="16"/>
          <w:szCs w:val="16"/>
          <w:lang w:val="en-US"/>
        </w:rPr>
        <w:t>0784333  32.8908028</w:t>
      </w:r>
      <w:proofErr w:type="gramEnd"/>
      <w:r w:rsidRPr="005373A4">
        <w:rPr>
          <w:rFonts w:ascii="Menlo" w:hAnsi="Menlo" w:cs="Menlo"/>
          <w:color w:val="000000"/>
          <w:sz w:val="16"/>
          <w:szCs w:val="16"/>
          <w:lang w:val="en-US"/>
        </w:rPr>
        <w:t xml:space="preserve">  -0.001</w:t>
      </w:r>
      <w:r w:rsidR="00FA2583">
        <w:rPr>
          <w:rFonts w:ascii="Menlo" w:hAnsi="Menlo" w:cs="Menlo"/>
          <w:color w:val="000000"/>
          <w:sz w:val="16"/>
          <w:szCs w:val="16"/>
          <w:lang w:val="en-US"/>
        </w:rPr>
        <w:t xml:space="preserve"> </w:t>
      </w:r>
      <w:r w:rsidR="00FA2583" w:rsidRPr="00FA2583">
        <w:rPr>
          <w:rFonts w:ascii="Menlo" w:hAnsi="Menlo" w:cs="Menlo"/>
          <w:color w:val="00B050"/>
          <w:sz w:val="16"/>
          <w:szCs w:val="16"/>
          <w:lang w:val="en-US"/>
        </w:rPr>
        <w:t>(dipole starting point)</w:t>
      </w:r>
    </w:p>
    <w:p w14:paraId="57443748" w14:textId="79937C59"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source end   point !131.</w:t>
      </w:r>
      <w:proofErr w:type="gramStart"/>
      <w:r w:rsidRPr="005373A4">
        <w:rPr>
          <w:rFonts w:ascii="Menlo" w:hAnsi="Menlo" w:cs="Menlo"/>
          <w:color w:val="000000"/>
          <w:sz w:val="16"/>
          <w:szCs w:val="16"/>
          <w:lang w:val="en-US"/>
        </w:rPr>
        <w:t>0814639  32.8912333</w:t>
      </w:r>
      <w:proofErr w:type="gramEnd"/>
      <w:r w:rsidRPr="005373A4">
        <w:rPr>
          <w:rFonts w:ascii="Menlo" w:hAnsi="Menlo" w:cs="Menlo"/>
          <w:color w:val="000000"/>
          <w:sz w:val="16"/>
          <w:szCs w:val="16"/>
          <w:lang w:val="en-US"/>
        </w:rPr>
        <w:t xml:space="preserve">  -0.001</w:t>
      </w:r>
      <w:r w:rsidR="00FA2583">
        <w:rPr>
          <w:rFonts w:ascii="Menlo" w:hAnsi="Menlo" w:cs="Menlo"/>
          <w:color w:val="000000"/>
          <w:sz w:val="16"/>
          <w:szCs w:val="16"/>
          <w:lang w:val="en-US"/>
        </w:rPr>
        <w:t xml:space="preserve"> </w:t>
      </w:r>
      <w:r w:rsidR="00FA2583" w:rsidRPr="00FA2583">
        <w:rPr>
          <w:rFonts w:ascii="Menlo" w:hAnsi="Menlo" w:cs="Menlo"/>
          <w:color w:val="00B050"/>
          <w:sz w:val="16"/>
          <w:szCs w:val="16"/>
          <w:lang w:val="en-US"/>
        </w:rPr>
        <w:t>(dipole ending point)</w:t>
      </w:r>
    </w:p>
    <w:p w14:paraId="6F09AB95" w14:textId="7E287843"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Elcetric</w:t>
      </w:r>
      <w:proofErr w:type="spellEnd"/>
      <w:r w:rsidRPr="005373A4">
        <w:rPr>
          <w:rFonts w:ascii="Menlo" w:hAnsi="Menlo" w:cs="Menlo"/>
          <w:color w:val="000000"/>
          <w:sz w:val="16"/>
          <w:szCs w:val="16"/>
          <w:lang w:val="en-US"/>
        </w:rPr>
        <w:t xml:space="preserve"> current[A]! </w:t>
      </w:r>
      <w:proofErr w:type="gramStart"/>
      <w:r w:rsidRPr="005373A4">
        <w:rPr>
          <w:rFonts w:ascii="Menlo" w:hAnsi="Menlo" w:cs="Menlo"/>
          <w:color w:val="000000"/>
          <w:sz w:val="16"/>
          <w:szCs w:val="16"/>
          <w:lang w:val="en-US"/>
        </w:rPr>
        <w:t>1.0</w:t>
      </w:r>
      <w:r w:rsidR="00FA2583">
        <w:rPr>
          <w:rFonts w:ascii="Menlo" w:hAnsi="Menlo" w:cs="Menlo"/>
          <w:color w:val="000000"/>
          <w:sz w:val="16"/>
          <w:szCs w:val="16"/>
          <w:lang w:val="en-US"/>
        </w:rPr>
        <w:t xml:space="preserve">  </w:t>
      </w:r>
      <w:r w:rsidR="00FA2583" w:rsidRPr="00DC0942">
        <w:rPr>
          <w:rFonts w:ascii="Menlo" w:hAnsi="Menlo" w:cs="Menlo"/>
          <w:color w:val="00B050"/>
          <w:sz w:val="16"/>
          <w:szCs w:val="16"/>
          <w:lang w:val="en-US"/>
        </w:rPr>
        <w:t>(</w:t>
      </w:r>
      <w:proofErr w:type="gramEnd"/>
      <w:r w:rsidR="00FA2583" w:rsidRPr="00DC0942">
        <w:rPr>
          <w:rFonts w:ascii="Menlo" w:hAnsi="Menlo" w:cs="Menlo"/>
          <w:color w:val="00B050"/>
          <w:sz w:val="16"/>
          <w:szCs w:val="16"/>
          <w:lang w:val="en-US"/>
        </w:rPr>
        <w:t>value of electric current through the electric dipole)</w:t>
      </w:r>
    </w:p>
    <w:p w14:paraId="61085895" w14:textId="6197663D" w:rsidR="005373A4" w:rsidRPr="00DC0942" w:rsidRDefault="005373A4" w:rsidP="005373A4">
      <w:pPr>
        <w:tabs>
          <w:tab w:val="left" w:pos="741"/>
        </w:tabs>
        <w:autoSpaceDE w:val="0"/>
        <w:autoSpaceDN w:val="0"/>
        <w:adjustRightInd w:val="0"/>
        <w:rPr>
          <w:rFonts w:ascii="Menlo" w:hAnsi="Menlo" w:cs="Menlo"/>
          <w:color w:val="00B050"/>
          <w:sz w:val="16"/>
          <w:szCs w:val="16"/>
          <w:lang w:val="en-US"/>
        </w:rPr>
      </w:pPr>
      <w:proofErr w:type="spellStart"/>
      <w:r w:rsidRPr="005373A4">
        <w:rPr>
          <w:rFonts w:ascii="Menlo" w:hAnsi="Menlo" w:cs="Menlo"/>
          <w:color w:val="000000"/>
          <w:sz w:val="16"/>
          <w:szCs w:val="16"/>
          <w:lang w:val="en-US"/>
        </w:rPr>
        <w:t>sigma_air</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 xml:space="preserve">   [</w:t>
      </w:r>
      <w:proofErr w:type="gramEnd"/>
      <w:r w:rsidRPr="005373A4">
        <w:rPr>
          <w:rFonts w:ascii="Menlo" w:hAnsi="Menlo" w:cs="Menlo"/>
          <w:color w:val="000000"/>
          <w:sz w:val="16"/>
          <w:szCs w:val="16"/>
          <w:lang w:val="en-US"/>
        </w:rPr>
        <w:t>S/m] !</w:t>
      </w:r>
      <w:proofErr w:type="gramStart"/>
      <w:r w:rsidRPr="005373A4">
        <w:rPr>
          <w:rFonts w:ascii="Menlo" w:hAnsi="Menlo" w:cs="Menlo"/>
          <w:color w:val="000000"/>
          <w:sz w:val="16"/>
          <w:szCs w:val="16"/>
          <w:lang w:val="en-US"/>
        </w:rPr>
        <w:t>1.e</w:t>
      </w:r>
      <w:proofErr w:type="gramEnd"/>
      <w:r w:rsidRPr="005373A4">
        <w:rPr>
          <w:rFonts w:ascii="Menlo" w:hAnsi="Menlo" w:cs="Menlo"/>
          <w:color w:val="000000"/>
          <w:sz w:val="16"/>
          <w:szCs w:val="16"/>
          <w:lang w:val="en-US"/>
        </w:rPr>
        <w:t>-8</w:t>
      </w:r>
      <w:r w:rsidR="00FA2583">
        <w:rPr>
          <w:rFonts w:ascii="Menlo" w:hAnsi="Menlo" w:cs="Menlo"/>
          <w:color w:val="000000"/>
          <w:sz w:val="16"/>
          <w:szCs w:val="16"/>
          <w:lang w:val="en-US"/>
        </w:rPr>
        <w:t xml:space="preserve"> </w:t>
      </w:r>
      <w:r w:rsidR="00FA2583" w:rsidRPr="00DC0942">
        <w:rPr>
          <w:rFonts w:ascii="Menlo" w:hAnsi="Menlo" w:cs="Menlo"/>
          <w:color w:val="00B050"/>
          <w:sz w:val="16"/>
          <w:szCs w:val="16"/>
          <w:lang w:val="en-US"/>
        </w:rPr>
        <w:t>(electric conductivity of the air)</w:t>
      </w:r>
    </w:p>
    <w:p w14:paraId="183B23DF" w14:textId="3A303ACD"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condflag</w:t>
      </w:r>
      <w:proofErr w:type="spellEnd"/>
      <w:r w:rsidRPr="005373A4">
        <w:rPr>
          <w:rFonts w:ascii="Menlo" w:hAnsi="Menlo" w:cs="Menlo"/>
          <w:color w:val="000000"/>
          <w:sz w:val="16"/>
          <w:szCs w:val="16"/>
          <w:lang w:val="en-US"/>
        </w:rPr>
        <w:t xml:space="preserve"> </w:t>
      </w:r>
      <w:proofErr w:type="gramStart"/>
      <w:r w:rsidRPr="005373A4">
        <w:rPr>
          <w:rFonts w:ascii="Menlo" w:hAnsi="Menlo" w:cs="Menlo"/>
          <w:color w:val="000000"/>
          <w:sz w:val="16"/>
          <w:szCs w:val="16"/>
          <w:lang w:val="en-US"/>
        </w:rPr>
        <w:t>0:home</w:t>
      </w:r>
      <w:proofErr w:type="gramEnd"/>
      <w:r w:rsidRPr="005373A4">
        <w:rPr>
          <w:rFonts w:ascii="Menlo" w:hAnsi="Menlo" w:cs="Menlo"/>
          <w:color w:val="000000"/>
          <w:sz w:val="16"/>
          <w:szCs w:val="16"/>
          <w:lang w:val="en-US"/>
        </w:rPr>
        <w:t>,1: !0</w:t>
      </w:r>
      <w:r w:rsidR="00FA2583">
        <w:rPr>
          <w:rFonts w:ascii="Menlo" w:hAnsi="Menlo" w:cs="Menlo"/>
          <w:color w:val="000000"/>
          <w:sz w:val="16"/>
          <w:szCs w:val="16"/>
          <w:lang w:val="en-US"/>
        </w:rPr>
        <w:t xml:space="preserve">  </w:t>
      </w:r>
      <w:proofErr w:type="gramStart"/>
      <w:r w:rsidR="00FA2583">
        <w:rPr>
          <w:rFonts w:ascii="Menlo" w:hAnsi="Menlo" w:cs="Menlo"/>
          <w:color w:val="000000"/>
          <w:sz w:val="16"/>
          <w:szCs w:val="16"/>
          <w:lang w:val="en-US"/>
        </w:rPr>
        <w:t xml:space="preserve">   </w:t>
      </w:r>
      <w:r w:rsidR="00FA2583" w:rsidRPr="00DC0942">
        <w:rPr>
          <w:rFonts w:ascii="Menlo" w:hAnsi="Menlo" w:cs="Menlo"/>
          <w:color w:val="00B050"/>
          <w:sz w:val="16"/>
          <w:szCs w:val="16"/>
          <w:lang w:val="en-US"/>
        </w:rPr>
        <w:t>(</w:t>
      </w:r>
      <w:proofErr w:type="gramEnd"/>
      <w:r w:rsidR="00FA2583" w:rsidRPr="00DC0942">
        <w:rPr>
          <w:rFonts w:ascii="Menlo" w:hAnsi="Menlo" w:cs="Menlo"/>
          <w:color w:val="00B050"/>
          <w:sz w:val="16"/>
          <w:szCs w:val="16"/>
          <w:lang w:val="en-US"/>
        </w:rPr>
        <w:t>subsurface conductivity flag, 0: homogeneous earth, 1 for file input)</w:t>
      </w:r>
    </w:p>
    <w:p w14:paraId="2FDBF063" w14:textId="39320A7C"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nvolume</w:t>
      </w:r>
      <w:proofErr w:type="spellEnd"/>
      <w:r w:rsidRPr="005373A4">
        <w:rPr>
          <w:rFonts w:ascii="Menlo" w:hAnsi="Menlo" w:cs="Menlo"/>
          <w:color w:val="000000"/>
          <w:sz w:val="16"/>
          <w:szCs w:val="16"/>
          <w:lang w:val="en-US"/>
        </w:rPr>
        <w:t xml:space="preserve">            !1</w:t>
      </w:r>
      <w:r w:rsidR="00FA2583">
        <w:rPr>
          <w:rFonts w:ascii="Menlo" w:hAnsi="Menlo" w:cs="Menlo"/>
          <w:color w:val="000000"/>
          <w:sz w:val="16"/>
          <w:szCs w:val="16"/>
          <w:lang w:val="en-US"/>
        </w:rPr>
        <w:t xml:space="preserve">  </w:t>
      </w:r>
      <w:proofErr w:type="gramStart"/>
      <w:r w:rsidR="00FA2583">
        <w:rPr>
          <w:rFonts w:ascii="Menlo" w:hAnsi="Menlo" w:cs="Menlo"/>
          <w:color w:val="000000"/>
          <w:sz w:val="16"/>
          <w:szCs w:val="16"/>
          <w:lang w:val="en-US"/>
        </w:rPr>
        <w:t xml:space="preserve">   </w:t>
      </w:r>
      <w:r w:rsidR="00FA2583" w:rsidRPr="00DC0942">
        <w:rPr>
          <w:rFonts w:ascii="Menlo" w:hAnsi="Menlo" w:cs="Menlo"/>
          <w:color w:val="00B050"/>
          <w:sz w:val="16"/>
          <w:szCs w:val="16"/>
          <w:lang w:val="en-US"/>
        </w:rPr>
        <w:t>(</w:t>
      </w:r>
      <w:proofErr w:type="gramEnd"/>
      <w:r w:rsidR="00FA2583" w:rsidRPr="00DC0942">
        <w:rPr>
          <w:rFonts w:ascii="Menlo" w:hAnsi="Menlo" w:cs="Menlo"/>
          <w:color w:val="00B050"/>
          <w:sz w:val="16"/>
          <w:szCs w:val="16"/>
          <w:lang w:val="en-US"/>
        </w:rPr>
        <w:t xml:space="preserve">when flag is </w:t>
      </w:r>
      <w:proofErr w:type="gramStart"/>
      <w:r w:rsidR="00FA2583" w:rsidRPr="00DC0942">
        <w:rPr>
          <w:rFonts w:ascii="Menlo" w:hAnsi="Menlo" w:cs="Menlo"/>
          <w:color w:val="00B050"/>
          <w:sz w:val="16"/>
          <w:szCs w:val="16"/>
          <w:lang w:val="en-US"/>
        </w:rPr>
        <w:t>0,number</w:t>
      </w:r>
      <w:proofErr w:type="gramEnd"/>
      <w:r w:rsidR="00FA2583" w:rsidRPr="00DC0942">
        <w:rPr>
          <w:rFonts w:ascii="Menlo" w:hAnsi="Menlo" w:cs="Menlo"/>
          <w:color w:val="00B050"/>
          <w:sz w:val="16"/>
          <w:szCs w:val="16"/>
          <w:lang w:val="en-US"/>
        </w:rPr>
        <w:t xml:space="preserve"> of </w:t>
      </w:r>
      <w:proofErr w:type="gramStart"/>
      <w:r w:rsidR="00FA2583" w:rsidRPr="00DC0942">
        <w:rPr>
          <w:rFonts w:ascii="Menlo" w:hAnsi="Menlo" w:cs="Menlo"/>
          <w:color w:val="00B050"/>
          <w:sz w:val="16"/>
          <w:szCs w:val="16"/>
          <w:lang w:val="en-US"/>
        </w:rPr>
        <w:t>volume</w:t>
      </w:r>
      <w:proofErr w:type="gramEnd"/>
      <w:r w:rsidR="00FA2583" w:rsidRPr="00DC0942">
        <w:rPr>
          <w:rFonts w:ascii="Menlo" w:hAnsi="Menlo" w:cs="Menlo"/>
          <w:color w:val="00B050"/>
          <w:sz w:val="16"/>
          <w:szCs w:val="16"/>
          <w:lang w:val="en-US"/>
        </w:rPr>
        <w:t xml:space="preserve"> is specified here)</w:t>
      </w:r>
    </w:p>
    <w:p w14:paraId="32C74FCB" w14:textId="21278A12" w:rsidR="00A7437E" w:rsidRPr="00374956" w:rsidRDefault="005373A4" w:rsidP="005373A4">
      <w:pPr>
        <w:spacing w:line="276" w:lineRule="auto"/>
        <w:rPr>
          <w:sz w:val="16"/>
          <w:szCs w:val="16"/>
          <w:lang w:val="en-US"/>
        </w:rPr>
      </w:pPr>
      <w:proofErr w:type="spellStart"/>
      <w:r w:rsidRPr="005373A4">
        <w:rPr>
          <w:rFonts w:ascii="Menlo" w:hAnsi="Menlo" w:cs="Menlo"/>
          <w:color w:val="000000"/>
          <w:sz w:val="16"/>
          <w:szCs w:val="16"/>
          <w:lang w:val="en-US"/>
        </w:rPr>
        <w:t>cond</w:t>
      </w:r>
      <w:proofErr w:type="spellEnd"/>
      <w:r w:rsidRPr="005373A4">
        <w:rPr>
          <w:rFonts w:ascii="Menlo" w:hAnsi="Menlo" w:cs="Menlo"/>
          <w:color w:val="000000"/>
          <w:sz w:val="16"/>
          <w:szCs w:val="16"/>
          <w:lang w:val="en-US"/>
        </w:rPr>
        <w:t xml:space="preserve">               !0.</w:t>
      </w:r>
      <w:proofErr w:type="gramStart"/>
      <w:r w:rsidRPr="005373A4">
        <w:rPr>
          <w:rFonts w:ascii="Menlo" w:hAnsi="Menlo" w:cs="Menlo"/>
          <w:color w:val="000000"/>
          <w:sz w:val="16"/>
          <w:szCs w:val="16"/>
          <w:lang w:val="en-US"/>
        </w:rPr>
        <w:t>01</w:t>
      </w:r>
      <w:r w:rsidR="00FA2583">
        <w:rPr>
          <w:rFonts w:ascii="Menlo" w:hAnsi="Menlo" w:cs="Menlo"/>
          <w:color w:val="000000"/>
          <w:sz w:val="16"/>
          <w:szCs w:val="16"/>
          <w:lang w:val="en-US"/>
        </w:rPr>
        <w:t xml:space="preserve">  </w:t>
      </w:r>
      <w:r w:rsidR="00FA2583" w:rsidRPr="00DC0942">
        <w:rPr>
          <w:rFonts w:ascii="Menlo" w:hAnsi="Menlo" w:cs="Menlo"/>
          <w:color w:val="00B050"/>
          <w:sz w:val="16"/>
          <w:szCs w:val="16"/>
          <w:lang w:val="en-US"/>
        </w:rPr>
        <w:t>(</w:t>
      </w:r>
      <w:proofErr w:type="gramEnd"/>
      <w:r w:rsidR="00FA2583" w:rsidRPr="00DC0942">
        <w:rPr>
          <w:rFonts w:ascii="Menlo" w:hAnsi="Menlo" w:cs="Menlo"/>
          <w:color w:val="00B050"/>
          <w:sz w:val="16"/>
          <w:szCs w:val="16"/>
          <w:lang w:val="en-US"/>
        </w:rPr>
        <w:t>conductivity of the first volume under the ground surface)</w:t>
      </w:r>
    </w:p>
    <w:p w14:paraId="34A18835" w14:textId="33F3392A" w:rsidR="005373A4" w:rsidRPr="00374956" w:rsidRDefault="005373A4">
      <w:pPr>
        <w:rPr>
          <w:b/>
          <w:bCs/>
          <w:sz w:val="32"/>
          <w:szCs w:val="32"/>
          <w:lang w:val="en-US"/>
        </w:rPr>
      </w:pPr>
      <w:r>
        <w:rPr>
          <w:lang w:val="en-US"/>
        </w:rPr>
        <w:br w:type="page"/>
      </w:r>
    </w:p>
    <w:p w14:paraId="14E4C6EB" w14:textId="2EC6810A" w:rsidR="005373A4" w:rsidRPr="00374956" w:rsidRDefault="00374956" w:rsidP="005373A4">
      <w:pPr>
        <w:spacing w:line="276" w:lineRule="auto"/>
        <w:rPr>
          <w:b/>
          <w:bCs/>
          <w:sz w:val="32"/>
          <w:szCs w:val="32"/>
          <w:lang w:val="en-US"/>
        </w:rPr>
      </w:pPr>
      <w:r w:rsidRPr="00374956">
        <w:rPr>
          <w:b/>
          <w:bCs/>
          <w:sz w:val="32"/>
          <w:szCs w:val="32"/>
          <w:lang w:val="en-US"/>
        </w:rPr>
        <w:lastRenderedPageBreak/>
        <w:t xml:space="preserve">7. </w:t>
      </w:r>
      <w:bookmarkStart w:id="17" w:name="Mesh_generation_tutorial"/>
      <w:bookmarkEnd w:id="17"/>
      <w:r w:rsidRPr="00374956">
        <w:rPr>
          <w:b/>
          <w:bCs/>
          <w:sz w:val="32"/>
          <w:szCs w:val="32"/>
          <w:lang w:val="en-US"/>
        </w:rPr>
        <w:t>Mesh generation tutorial</w:t>
      </w:r>
    </w:p>
    <w:p w14:paraId="067ADA9D" w14:textId="2540B837" w:rsidR="00E74D60" w:rsidRDefault="00ED034D" w:rsidP="00C00A77">
      <w:pPr>
        <w:spacing w:line="276" w:lineRule="auto"/>
        <w:jc w:val="both"/>
        <w:rPr>
          <w:lang w:val="en-US"/>
        </w:rPr>
      </w:pPr>
      <w:r>
        <w:rPr>
          <w:lang w:val="en-US"/>
        </w:rPr>
        <w:t xml:space="preserve">   </w:t>
      </w:r>
      <w:r w:rsidR="00E74D60">
        <w:rPr>
          <w:lang w:val="en-US"/>
        </w:rPr>
        <w:t xml:space="preserve">The mesh generation for FEM modelling is one of toughest works for </w:t>
      </w:r>
      <w:r w:rsidR="001E0923">
        <w:rPr>
          <w:lang w:val="en-US"/>
        </w:rPr>
        <w:t>forward/inversion</w:t>
      </w:r>
      <w:r w:rsidR="00E74D60">
        <w:rPr>
          <w:lang w:val="en-US"/>
        </w:rPr>
        <w:t xml:space="preserve"> preparation. Here</w:t>
      </w:r>
      <w:r w:rsidR="00101655">
        <w:rPr>
          <w:lang w:val="en-US"/>
        </w:rPr>
        <w:t>,</w:t>
      </w:r>
      <w:r w:rsidR="00E74D60">
        <w:rPr>
          <w:lang w:val="en-US"/>
        </w:rPr>
        <w:t xml:space="preserve"> simple </w:t>
      </w:r>
      <w:proofErr w:type="gramStart"/>
      <w:r w:rsidR="00E74D60">
        <w:rPr>
          <w:lang w:val="en-US"/>
        </w:rPr>
        <w:t>tutorial</w:t>
      </w:r>
      <w:proofErr w:type="gramEnd"/>
      <w:r w:rsidR="00E74D60">
        <w:rPr>
          <w:lang w:val="en-US"/>
        </w:rPr>
        <w:t xml:space="preserve"> </w:t>
      </w:r>
      <w:proofErr w:type="gramStart"/>
      <w:r w:rsidR="001E0923">
        <w:rPr>
          <w:lang w:val="en-US"/>
        </w:rPr>
        <w:t>help</w:t>
      </w:r>
      <w:proofErr w:type="gramEnd"/>
      <w:r w:rsidR="00E74D60">
        <w:rPr>
          <w:lang w:val="en-US"/>
        </w:rPr>
        <w:t xml:space="preserve"> </w:t>
      </w:r>
      <w:r w:rsidR="00101655">
        <w:rPr>
          <w:lang w:val="en-US"/>
        </w:rPr>
        <w:t>the users</w:t>
      </w:r>
      <w:r w:rsidR="00E74D60">
        <w:rPr>
          <w:lang w:val="en-US"/>
        </w:rPr>
        <w:t xml:space="preserve"> to </w:t>
      </w:r>
      <w:r w:rsidR="00101655">
        <w:rPr>
          <w:lang w:val="en-US"/>
        </w:rPr>
        <w:t>utilize</w:t>
      </w:r>
      <w:r w:rsidR="00E74D60">
        <w:rPr>
          <w:lang w:val="en-US"/>
        </w:rPr>
        <w:t xml:space="preserve"> the mesh generation codes in </w:t>
      </w:r>
      <w:proofErr w:type="spellStart"/>
      <w:r w:rsidR="00E74D60">
        <w:rPr>
          <w:lang w:val="en-US"/>
        </w:rPr>
        <w:t>ActFEM</w:t>
      </w:r>
      <w:proofErr w:type="spellEnd"/>
      <w:r w:rsidR="00E74D60">
        <w:rPr>
          <w:lang w:val="en-US"/>
        </w:rPr>
        <w:t xml:space="preserve"> forward/inversion. Please start the tutorial in the </w:t>
      </w:r>
      <w:r w:rsidR="009824CB">
        <w:rPr>
          <w:lang w:val="en-US"/>
        </w:rPr>
        <w:t xml:space="preserve">folder, </w:t>
      </w:r>
      <w:r w:rsidR="00E74D60" w:rsidRPr="001E0923">
        <w:rPr>
          <w:color w:val="0028F4"/>
          <w:lang w:val="en-US"/>
        </w:rPr>
        <w:t>ActFEM</w:t>
      </w:r>
      <w:r w:rsidR="001E0923" w:rsidRPr="001E0923">
        <w:rPr>
          <w:color w:val="0028F4"/>
          <w:lang w:val="en-US"/>
        </w:rPr>
        <w:t>v1.0</w:t>
      </w:r>
      <w:r w:rsidR="00E74D60" w:rsidRPr="001E0923">
        <w:rPr>
          <w:color w:val="0028F4"/>
          <w:lang w:val="en-US"/>
        </w:rPr>
        <w:t>/</w:t>
      </w:r>
      <w:proofErr w:type="spellStart"/>
      <w:r w:rsidR="009824CB" w:rsidRPr="001E0923">
        <w:rPr>
          <w:color w:val="0028F4"/>
          <w:lang w:val="en-US"/>
        </w:rPr>
        <w:t>mesh_demo_Aso</w:t>
      </w:r>
      <w:proofErr w:type="spellEnd"/>
      <w:r w:rsidR="009824CB" w:rsidRPr="001E0923">
        <w:rPr>
          <w:color w:val="0028F4"/>
          <w:lang w:val="en-US"/>
        </w:rPr>
        <w:t>/</w:t>
      </w:r>
      <w:r w:rsidR="009824CB">
        <w:rPr>
          <w:lang w:val="en-US"/>
        </w:rPr>
        <w:t xml:space="preserve">. </w:t>
      </w:r>
    </w:p>
    <w:p w14:paraId="42D66D7F" w14:textId="69398AD3" w:rsidR="0034664B" w:rsidRDefault="001E0923" w:rsidP="00C00A77">
      <w:pPr>
        <w:spacing w:line="276" w:lineRule="auto"/>
        <w:jc w:val="both"/>
        <w:rPr>
          <w:lang w:val="en-US"/>
        </w:rPr>
      </w:pPr>
      <w:r>
        <w:rPr>
          <w:lang w:val="en-US"/>
        </w:rPr>
        <w:t xml:space="preserve">   </w:t>
      </w:r>
      <w:r w:rsidR="0034664B">
        <w:rPr>
          <w:lang w:val="en-US"/>
        </w:rPr>
        <w:t>I</w:t>
      </w:r>
      <w:r w:rsidR="00101655">
        <w:rPr>
          <w:lang w:val="en-US"/>
        </w:rPr>
        <w:t xml:space="preserve">n </w:t>
      </w:r>
      <w:proofErr w:type="spellStart"/>
      <w:r w:rsidR="00101655" w:rsidRPr="001E0923">
        <w:rPr>
          <w:color w:val="0028F4"/>
          <w:lang w:val="en-US"/>
        </w:rPr>
        <w:t>ActFEM</w:t>
      </w:r>
      <w:proofErr w:type="spellEnd"/>
      <w:r w:rsidR="00101655" w:rsidRPr="001E0923">
        <w:rPr>
          <w:color w:val="0028F4"/>
          <w:lang w:val="en-US"/>
        </w:rPr>
        <w:t>/</w:t>
      </w:r>
      <w:proofErr w:type="spellStart"/>
      <w:r w:rsidR="00101655" w:rsidRPr="001E0923">
        <w:rPr>
          <w:color w:val="0028F4"/>
          <w:lang w:val="en-US"/>
        </w:rPr>
        <w:t>mesh_demo_Aso</w:t>
      </w:r>
      <w:proofErr w:type="spellEnd"/>
      <w:r w:rsidR="00101655" w:rsidRPr="001E0923">
        <w:rPr>
          <w:color w:val="0028F4"/>
          <w:lang w:val="en-US"/>
        </w:rPr>
        <w:t>/</w:t>
      </w:r>
      <w:r w:rsidR="00101655">
        <w:rPr>
          <w:lang w:val="en-US"/>
        </w:rPr>
        <w:t xml:space="preserve">, </w:t>
      </w:r>
      <w:r w:rsidR="0034664B">
        <w:rPr>
          <w:lang w:val="en-US"/>
        </w:rPr>
        <w:t xml:space="preserve">users </w:t>
      </w:r>
      <w:proofErr w:type="gramStart"/>
      <w:r w:rsidR="0034664B">
        <w:rPr>
          <w:lang w:val="en-US"/>
        </w:rPr>
        <w:t>can</w:t>
      </w:r>
      <w:proofErr w:type="gramEnd"/>
      <w:r w:rsidR="0034664B">
        <w:rPr>
          <w:lang w:val="en-US"/>
        </w:rPr>
        <w:t xml:space="preserve"> two different 3-D mesh files using </w:t>
      </w:r>
      <w:r w:rsidR="0034664B" w:rsidRPr="000F0B6A">
        <w:rPr>
          <w:color w:val="FF0000"/>
          <w:lang w:val="en-US"/>
        </w:rPr>
        <w:t>meshgen.sh</w:t>
      </w:r>
      <w:r w:rsidR="0034664B">
        <w:rPr>
          <w:lang w:val="en-US"/>
        </w:rPr>
        <w:t xml:space="preserve"> and </w:t>
      </w:r>
      <w:r w:rsidR="0034664B" w:rsidRPr="000F0B6A">
        <w:rPr>
          <w:color w:val="FF0000"/>
          <w:lang w:val="en-US"/>
        </w:rPr>
        <w:t>meshgen_add.sh</w:t>
      </w:r>
      <w:r w:rsidR="0034664B">
        <w:rPr>
          <w:lang w:val="en-US"/>
        </w:rPr>
        <w:t xml:space="preserve">, where the only difference is the adopted control file, </w:t>
      </w:r>
      <w:proofErr w:type="spellStart"/>
      <w:r w:rsidR="0034664B" w:rsidRPr="000F0B6A">
        <w:rPr>
          <w:color w:val="FF0000"/>
          <w:lang w:val="en-US"/>
        </w:rPr>
        <w:t>aso.ctl</w:t>
      </w:r>
      <w:proofErr w:type="spellEnd"/>
      <w:r w:rsidR="0034664B" w:rsidRPr="000F0B6A">
        <w:rPr>
          <w:color w:val="FF0000"/>
          <w:lang w:val="en-US"/>
        </w:rPr>
        <w:t xml:space="preserve"> </w:t>
      </w:r>
      <w:r w:rsidR="0034664B">
        <w:rPr>
          <w:lang w:val="en-US"/>
        </w:rPr>
        <w:t xml:space="preserve">and </w:t>
      </w:r>
      <w:proofErr w:type="spellStart"/>
      <w:r w:rsidR="0034664B" w:rsidRPr="000F0B6A">
        <w:rPr>
          <w:color w:val="FF0000"/>
          <w:lang w:val="en-US"/>
        </w:rPr>
        <w:t>aso_add.ctl</w:t>
      </w:r>
      <w:proofErr w:type="spellEnd"/>
      <w:r w:rsidR="0034664B">
        <w:rPr>
          <w:lang w:val="en-US"/>
        </w:rPr>
        <w:t xml:space="preserve">. In </w:t>
      </w:r>
      <w:proofErr w:type="spellStart"/>
      <w:r w:rsidR="0034664B" w:rsidRPr="00B948F6">
        <w:rPr>
          <w:color w:val="0028F4"/>
          <w:lang w:val="en-US"/>
        </w:rPr>
        <w:t>ActFEM</w:t>
      </w:r>
      <w:proofErr w:type="spellEnd"/>
      <w:r w:rsidR="0034664B" w:rsidRPr="00B948F6">
        <w:rPr>
          <w:color w:val="0028F4"/>
          <w:lang w:val="en-US"/>
        </w:rPr>
        <w:t>/</w:t>
      </w:r>
      <w:proofErr w:type="spellStart"/>
      <w:r w:rsidR="0034664B" w:rsidRPr="00B948F6">
        <w:rPr>
          <w:color w:val="0028F4"/>
          <w:lang w:val="en-US"/>
        </w:rPr>
        <w:t>mesh_demo_Aso</w:t>
      </w:r>
      <w:proofErr w:type="spellEnd"/>
      <w:r w:rsidR="0034664B" w:rsidRPr="00B948F6">
        <w:rPr>
          <w:color w:val="0028F4"/>
          <w:lang w:val="en-US"/>
        </w:rPr>
        <w:t>/</w:t>
      </w:r>
      <w:r w:rsidR="0034664B">
        <w:rPr>
          <w:lang w:val="en-US"/>
        </w:rPr>
        <w:t xml:space="preserve">, you can just perform the following </w:t>
      </w:r>
    </w:p>
    <w:p w14:paraId="0A8E10FB" w14:textId="77777777" w:rsidR="0034664B" w:rsidRDefault="0034664B" w:rsidP="0034664B">
      <w:pPr>
        <w:spacing w:line="276" w:lineRule="auto"/>
        <w:rPr>
          <w:lang w:val="en-US"/>
        </w:rPr>
      </w:pPr>
      <w:r>
        <w:rPr>
          <w:lang w:val="en-US"/>
        </w:rPr>
        <w:t>$ ./meshgen.sh</w:t>
      </w:r>
    </w:p>
    <w:p w14:paraId="072E32B9" w14:textId="1FF8CACC" w:rsidR="0034664B" w:rsidRDefault="00E94459" w:rsidP="0034664B">
      <w:pPr>
        <w:spacing w:line="276" w:lineRule="auto"/>
        <w:rPr>
          <w:lang w:val="en-US"/>
        </w:rPr>
      </w:pPr>
      <w:r>
        <w:rPr>
          <w:lang w:val="en-US"/>
        </w:rPr>
        <w:t>o</w:t>
      </w:r>
      <w:r w:rsidR="0034664B">
        <w:rPr>
          <w:lang w:val="en-US"/>
        </w:rPr>
        <w:t>r</w:t>
      </w:r>
    </w:p>
    <w:p w14:paraId="255D623A" w14:textId="2688C136" w:rsidR="0034664B" w:rsidRDefault="0034664B" w:rsidP="005373A4">
      <w:pPr>
        <w:spacing w:line="276" w:lineRule="auto"/>
        <w:rPr>
          <w:lang w:val="en-US"/>
        </w:rPr>
      </w:pPr>
      <w:r>
        <w:rPr>
          <w:lang w:val="en-US"/>
        </w:rPr>
        <w:t>$./meshgen_add.sh</w:t>
      </w:r>
    </w:p>
    <w:p w14:paraId="15456771" w14:textId="77777777" w:rsidR="00E94459" w:rsidRDefault="00E94459" w:rsidP="005373A4">
      <w:pPr>
        <w:spacing w:line="276" w:lineRule="auto"/>
        <w:rPr>
          <w:lang w:val="en-US"/>
        </w:rPr>
      </w:pPr>
      <w:r>
        <w:rPr>
          <w:lang w:val="en-US"/>
        </w:rPr>
        <w:t>Note that a</w:t>
      </w:r>
      <w:r w:rsidR="0034664B">
        <w:rPr>
          <w:lang w:val="en-US"/>
        </w:rPr>
        <w:t xml:space="preserve">ll the output file names by </w:t>
      </w:r>
      <w:r w:rsidR="0034664B" w:rsidRPr="000F0B6A">
        <w:rPr>
          <w:color w:val="FF0000"/>
          <w:lang w:val="en-US"/>
        </w:rPr>
        <w:t>meshgen.sh</w:t>
      </w:r>
      <w:r w:rsidR="0034664B">
        <w:rPr>
          <w:lang w:val="en-US"/>
        </w:rPr>
        <w:t xml:space="preserve"> and </w:t>
      </w:r>
      <w:r w:rsidR="0034664B" w:rsidRPr="000F0B6A">
        <w:rPr>
          <w:color w:val="FF0000"/>
          <w:lang w:val="en-US"/>
        </w:rPr>
        <w:t>meshgen_add.sh</w:t>
      </w:r>
      <w:r w:rsidR="0034664B">
        <w:rPr>
          <w:lang w:val="en-US"/>
        </w:rPr>
        <w:t xml:space="preserve"> are the same. </w:t>
      </w:r>
      <w:r>
        <w:rPr>
          <w:lang w:val="en-US"/>
        </w:rPr>
        <w:t>Please conduct</w:t>
      </w:r>
    </w:p>
    <w:p w14:paraId="237FB0F8" w14:textId="191D4FF2" w:rsidR="00E94459" w:rsidRDefault="00E94459" w:rsidP="005373A4">
      <w:pPr>
        <w:spacing w:line="276" w:lineRule="auto"/>
        <w:rPr>
          <w:lang w:val="en-US"/>
        </w:rPr>
      </w:pPr>
      <w:r>
        <w:rPr>
          <w:lang w:val="en-US"/>
        </w:rPr>
        <w:t>$ ./clean.sh</w:t>
      </w:r>
    </w:p>
    <w:p w14:paraId="688BE019" w14:textId="2119813D" w:rsidR="0034664B" w:rsidRDefault="004C1B01" w:rsidP="00C00A77">
      <w:pPr>
        <w:spacing w:line="276" w:lineRule="auto"/>
        <w:jc w:val="both"/>
        <w:rPr>
          <w:lang w:val="en-US"/>
        </w:rPr>
      </w:pPr>
      <w:r>
        <w:rPr>
          <w:lang w:val="en-US"/>
        </w:rPr>
        <w:t xml:space="preserve">in </w:t>
      </w:r>
      <w:proofErr w:type="spellStart"/>
      <w:r w:rsidRPr="00B948F6">
        <w:rPr>
          <w:color w:val="0028F4"/>
          <w:lang w:val="en-US"/>
        </w:rPr>
        <w:t>ActFEM</w:t>
      </w:r>
      <w:proofErr w:type="spellEnd"/>
      <w:r w:rsidRPr="00B948F6">
        <w:rPr>
          <w:color w:val="0028F4"/>
          <w:lang w:val="en-US"/>
        </w:rPr>
        <w:t>/</w:t>
      </w:r>
      <w:proofErr w:type="spellStart"/>
      <w:r w:rsidRPr="00B948F6">
        <w:rPr>
          <w:color w:val="0028F4"/>
          <w:lang w:val="en-US"/>
        </w:rPr>
        <w:t>mesh_demo_Aso</w:t>
      </w:r>
      <w:proofErr w:type="spellEnd"/>
      <w:r w:rsidRPr="00B948F6">
        <w:rPr>
          <w:color w:val="0028F4"/>
          <w:lang w:val="en-US"/>
        </w:rPr>
        <w:t>/</w:t>
      </w:r>
      <w:r>
        <w:rPr>
          <w:color w:val="0028F4"/>
          <w:lang w:val="en-US"/>
        </w:rPr>
        <w:t xml:space="preserve">, </w:t>
      </w:r>
      <w:r w:rsidR="000F0B6A">
        <w:rPr>
          <w:lang w:val="en-US"/>
        </w:rPr>
        <w:t>i</w:t>
      </w:r>
      <w:r w:rsidR="00E94459">
        <w:rPr>
          <w:lang w:val="en-US"/>
        </w:rPr>
        <w:t xml:space="preserve">f you want to delete all the output files generated by </w:t>
      </w:r>
      <w:r w:rsidR="00E94459" w:rsidRPr="00D80908">
        <w:rPr>
          <w:color w:val="FF0000"/>
          <w:lang w:val="en-US"/>
        </w:rPr>
        <w:t>meshgen.sh</w:t>
      </w:r>
      <w:r w:rsidR="00E94459">
        <w:rPr>
          <w:lang w:val="en-US"/>
        </w:rPr>
        <w:t xml:space="preserve"> or </w:t>
      </w:r>
      <w:r w:rsidR="00E94459" w:rsidRPr="00D80908">
        <w:rPr>
          <w:color w:val="FF0000"/>
          <w:lang w:val="en-US"/>
        </w:rPr>
        <w:t>meshgen_add.sh</w:t>
      </w:r>
      <w:r w:rsidR="00E94459">
        <w:rPr>
          <w:lang w:val="en-US"/>
        </w:rPr>
        <w:t>.</w:t>
      </w:r>
      <w:r w:rsidR="000F0B6A">
        <w:rPr>
          <w:lang w:val="en-US"/>
        </w:rPr>
        <w:t xml:space="preserve"> </w:t>
      </w:r>
      <w:r w:rsidR="0034664B">
        <w:rPr>
          <w:lang w:val="en-US"/>
        </w:rPr>
        <w:t xml:space="preserve">The difference between </w:t>
      </w:r>
      <w:r w:rsidR="000F0B6A">
        <w:rPr>
          <w:lang w:val="en-US"/>
        </w:rPr>
        <w:t xml:space="preserve">the </w:t>
      </w:r>
      <w:r w:rsidR="0034664B">
        <w:rPr>
          <w:lang w:val="en-US"/>
        </w:rPr>
        <w:t xml:space="preserve">two </w:t>
      </w:r>
      <w:r w:rsidR="00E94459">
        <w:rPr>
          <w:lang w:val="en-US"/>
        </w:rPr>
        <w:t>script</w:t>
      </w:r>
      <w:r w:rsidR="000F0B6A">
        <w:rPr>
          <w:lang w:val="en-US"/>
        </w:rPr>
        <w:t xml:space="preserve">s, i.e. </w:t>
      </w:r>
      <w:r w:rsidR="00C00A77">
        <w:rPr>
          <w:lang w:val="en-US"/>
        </w:rPr>
        <w:t xml:space="preserve">the </w:t>
      </w:r>
      <w:r w:rsidR="000F0B6A">
        <w:rPr>
          <w:lang w:val="en-US"/>
        </w:rPr>
        <w:t>difference in two</w:t>
      </w:r>
      <w:r w:rsidR="00E94459">
        <w:rPr>
          <w:lang w:val="en-US"/>
        </w:rPr>
        <w:t xml:space="preserve"> </w:t>
      </w:r>
      <w:r w:rsidR="0034664B">
        <w:rPr>
          <w:lang w:val="en-US"/>
        </w:rPr>
        <w:t>control files</w:t>
      </w:r>
      <w:r w:rsidR="000F0B6A">
        <w:rPr>
          <w:lang w:val="en-US"/>
        </w:rPr>
        <w:t xml:space="preserve">, </w:t>
      </w:r>
      <w:r w:rsidR="0034664B">
        <w:rPr>
          <w:lang w:val="en-US"/>
        </w:rPr>
        <w:t xml:space="preserve">is the number of receiver sites, where, only in </w:t>
      </w:r>
      <w:proofErr w:type="spellStart"/>
      <w:r w:rsidR="0034664B" w:rsidRPr="00D80908">
        <w:rPr>
          <w:color w:val="FF0000"/>
          <w:lang w:val="en-US"/>
        </w:rPr>
        <w:t>aso_add.ctl</w:t>
      </w:r>
      <w:proofErr w:type="spellEnd"/>
      <w:r w:rsidR="0034664B">
        <w:rPr>
          <w:lang w:val="en-US"/>
        </w:rPr>
        <w:t>, receiver B02 is added</w:t>
      </w:r>
      <w:r w:rsidR="00D80908">
        <w:rPr>
          <w:lang w:val="en-US"/>
        </w:rPr>
        <w:t>,</w:t>
      </w:r>
      <w:r w:rsidR="0034664B">
        <w:rPr>
          <w:lang w:val="en-US"/>
        </w:rPr>
        <w:t xml:space="preserve"> which result</w:t>
      </w:r>
      <w:r w:rsidR="00D80908">
        <w:rPr>
          <w:lang w:val="en-US"/>
        </w:rPr>
        <w:t>s</w:t>
      </w:r>
      <w:r w:rsidR="0034664B">
        <w:rPr>
          <w:lang w:val="en-US"/>
        </w:rPr>
        <w:t xml:space="preserve"> in the total number of receivers of 8</w:t>
      </w:r>
      <w:r w:rsidR="00D80908">
        <w:rPr>
          <w:lang w:val="en-US"/>
        </w:rPr>
        <w:t xml:space="preserve"> in </w:t>
      </w:r>
      <w:proofErr w:type="spellStart"/>
      <w:r w:rsidR="00D80908" w:rsidRPr="00D80908">
        <w:rPr>
          <w:color w:val="FF0000"/>
          <w:lang w:val="en-US"/>
        </w:rPr>
        <w:t>aso_add.ctl</w:t>
      </w:r>
      <w:proofErr w:type="spellEnd"/>
      <w:r w:rsidR="00D80908">
        <w:rPr>
          <w:lang w:val="en-US"/>
        </w:rPr>
        <w:t xml:space="preserve"> rather than 7 in </w:t>
      </w:r>
      <w:proofErr w:type="spellStart"/>
      <w:r w:rsidR="00D80908" w:rsidRPr="00D80908">
        <w:rPr>
          <w:color w:val="FF0000"/>
          <w:lang w:val="en-US"/>
        </w:rPr>
        <w:t>aso.ctl</w:t>
      </w:r>
      <w:proofErr w:type="spellEnd"/>
      <w:r w:rsidR="0034664B">
        <w:rPr>
          <w:lang w:val="en-US"/>
        </w:rPr>
        <w:t>.</w:t>
      </w:r>
      <w:r w:rsidR="00D80908">
        <w:rPr>
          <w:lang w:val="en-US"/>
        </w:rPr>
        <w:t xml:space="preserve"> The difference</w:t>
      </w:r>
      <w:r w:rsidR="00C00A77">
        <w:rPr>
          <w:lang w:val="en-US"/>
        </w:rPr>
        <w:t xml:space="preserve"> is shown in the following figure:</w:t>
      </w:r>
      <w:r w:rsidR="00D80908">
        <w:rPr>
          <w:lang w:val="en-US"/>
        </w:rPr>
        <w:t xml:space="preserve"> </w:t>
      </w:r>
    </w:p>
    <w:p w14:paraId="488DAA54" w14:textId="1C5AAAAE" w:rsidR="0034664B" w:rsidRDefault="0034664B" w:rsidP="005373A4">
      <w:pPr>
        <w:spacing w:line="276" w:lineRule="auto"/>
        <w:rPr>
          <w:lang w:val="en-US"/>
        </w:rPr>
      </w:pPr>
    </w:p>
    <w:p w14:paraId="5D529187" w14:textId="350C039B" w:rsidR="00D80908" w:rsidRDefault="00D80908" w:rsidP="005373A4">
      <w:pPr>
        <w:spacing w:line="276" w:lineRule="auto"/>
        <w:rPr>
          <w:lang w:val="en-US"/>
        </w:rPr>
      </w:pPr>
      <w:r>
        <w:rPr>
          <w:noProof/>
          <w:lang w:val="en-US"/>
        </w:rPr>
        <w:lastRenderedPageBreak/>
        <w:drawing>
          <wp:inline distT="0" distB="0" distL="0" distR="0" wp14:anchorId="188858A7" wp14:editId="25496180">
            <wp:extent cx="3066393" cy="2117108"/>
            <wp:effectExtent l="0" t="0" r="0" b="381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89626" cy="2133148"/>
                    </a:xfrm>
                    <a:prstGeom prst="rect">
                      <a:avLst/>
                    </a:prstGeom>
                  </pic:spPr>
                </pic:pic>
              </a:graphicData>
            </a:graphic>
          </wp:inline>
        </w:drawing>
      </w:r>
      <w:r>
        <w:rPr>
          <w:noProof/>
          <w:lang w:val="en-US"/>
        </w:rPr>
        <w:drawing>
          <wp:inline distT="0" distB="0" distL="0" distR="0" wp14:anchorId="28F32FB8" wp14:editId="2BB4D019">
            <wp:extent cx="2816205" cy="2279469"/>
            <wp:effectExtent l="0" t="0" r="381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31215" cy="2291618"/>
                    </a:xfrm>
                    <a:prstGeom prst="rect">
                      <a:avLst/>
                    </a:prstGeom>
                  </pic:spPr>
                </pic:pic>
              </a:graphicData>
            </a:graphic>
          </wp:inline>
        </w:drawing>
      </w:r>
    </w:p>
    <w:p w14:paraId="4A509E29" w14:textId="2F776DEE" w:rsidR="00D80908" w:rsidRDefault="00D80908" w:rsidP="00D80908">
      <w:pPr>
        <w:spacing w:line="276" w:lineRule="auto"/>
        <w:jc w:val="center"/>
        <w:rPr>
          <w:lang w:val="en-US"/>
        </w:rPr>
      </w:pPr>
      <w:r>
        <w:rPr>
          <w:lang w:val="en-US"/>
        </w:rPr>
        <w:t xml:space="preserve">Receivers set for mesh refinement in </w:t>
      </w:r>
      <w:proofErr w:type="spellStart"/>
      <w:r>
        <w:rPr>
          <w:lang w:val="en-US"/>
        </w:rPr>
        <w:t>aso.ctl</w:t>
      </w:r>
      <w:proofErr w:type="spellEnd"/>
      <w:r>
        <w:rPr>
          <w:lang w:val="en-US"/>
        </w:rPr>
        <w:t xml:space="preserve"> (Left), and in </w:t>
      </w:r>
      <w:proofErr w:type="spellStart"/>
      <w:r>
        <w:rPr>
          <w:lang w:val="en-US"/>
        </w:rPr>
        <w:t>aso_add.ctl</w:t>
      </w:r>
      <w:proofErr w:type="spellEnd"/>
      <w:r>
        <w:rPr>
          <w:lang w:val="en-US"/>
        </w:rPr>
        <w:t xml:space="preserve"> (Right)</w:t>
      </w:r>
      <w:r w:rsidR="000F7D5C">
        <w:rPr>
          <w:lang w:val="en-US"/>
        </w:rPr>
        <w:t xml:space="preserve">. B02 is added in </w:t>
      </w:r>
      <w:proofErr w:type="spellStart"/>
      <w:r w:rsidR="000F7D5C">
        <w:rPr>
          <w:lang w:val="en-US"/>
        </w:rPr>
        <w:t>aso_add.ctl</w:t>
      </w:r>
      <w:proofErr w:type="spellEnd"/>
      <w:r w:rsidR="000F7D5C">
        <w:rPr>
          <w:lang w:val="en-US"/>
        </w:rPr>
        <w:t>.</w:t>
      </w:r>
    </w:p>
    <w:p w14:paraId="13053AC1" w14:textId="77777777" w:rsidR="00D80908" w:rsidRDefault="00D80908" w:rsidP="00D80908">
      <w:pPr>
        <w:spacing w:line="276" w:lineRule="auto"/>
        <w:jc w:val="center"/>
        <w:rPr>
          <w:lang w:val="en-US"/>
        </w:rPr>
      </w:pPr>
    </w:p>
    <w:p w14:paraId="7ACAAC6F" w14:textId="36E9EB43" w:rsidR="007E1D8F" w:rsidRDefault="00FA34B8" w:rsidP="005373A4">
      <w:pPr>
        <w:spacing w:line="276" w:lineRule="auto"/>
        <w:rPr>
          <w:lang w:val="en-US"/>
        </w:rPr>
      </w:pPr>
      <w:r>
        <w:rPr>
          <w:lang w:val="en-US"/>
        </w:rPr>
        <w:t xml:space="preserve">When </w:t>
      </w:r>
      <w:r w:rsidR="009F7744">
        <w:rPr>
          <w:lang w:val="en-US"/>
        </w:rPr>
        <w:t xml:space="preserve">you </w:t>
      </w:r>
      <w:proofErr w:type="gramStart"/>
      <w:r w:rsidR="009F7744">
        <w:rPr>
          <w:lang w:val="en-US"/>
        </w:rPr>
        <w:t>succeeded</w:t>
      </w:r>
      <w:proofErr w:type="gramEnd"/>
      <w:r w:rsidR="009F7744">
        <w:rPr>
          <w:lang w:val="en-US"/>
        </w:rPr>
        <w:t xml:space="preserve"> in running meshgen.sh </w:t>
      </w:r>
      <w:r>
        <w:rPr>
          <w:lang w:val="en-US"/>
        </w:rPr>
        <w:t xml:space="preserve">or meshgen_add.sh </w:t>
      </w:r>
      <w:r w:rsidR="009F7744">
        <w:rPr>
          <w:lang w:val="en-US"/>
        </w:rPr>
        <w:t xml:space="preserve">and generating 3-D mesh for </w:t>
      </w:r>
      <w:proofErr w:type="spellStart"/>
      <w:r w:rsidR="009F7744">
        <w:rPr>
          <w:lang w:val="en-US"/>
        </w:rPr>
        <w:t>ActFEM</w:t>
      </w:r>
      <w:proofErr w:type="spellEnd"/>
      <w:r w:rsidR="009F7744">
        <w:rPr>
          <w:lang w:val="en-US"/>
        </w:rPr>
        <w:t xml:space="preserve"> forward/inversion simulation</w:t>
      </w:r>
      <w:r>
        <w:rPr>
          <w:lang w:val="en-US"/>
        </w:rPr>
        <w:t>, you can get the following files:</w:t>
      </w:r>
    </w:p>
    <w:p w14:paraId="03D19929" w14:textId="5A329D80" w:rsidR="009F7744" w:rsidRDefault="00FA34B8" w:rsidP="00FA34B8">
      <w:pPr>
        <w:spacing w:line="276" w:lineRule="auto"/>
        <w:jc w:val="center"/>
        <w:rPr>
          <w:lang w:val="en-US"/>
        </w:rPr>
      </w:pPr>
      <w:r>
        <w:rPr>
          <w:noProof/>
          <w:lang w:val="en-US"/>
        </w:rPr>
        <w:drawing>
          <wp:inline distT="0" distB="0" distL="0" distR="0" wp14:anchorId="157E31F2" wp14:editId="4F61136A">
            <wp:extent cx="1755594" cy="2220310"/>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765493" cy="2232829"/>
                    </a:xfrm>
                    <a:prstGeom prst="rect">
                      <a:avLst/>
                    </a:prstGeom>
                  </pic:spPr>
                </pic:pic>
              </a:graphicData>
            </a:graphic>
          </wp:inline>
        </w:drawing>
      </w:r>
    </w:p>
    <w:p w14:paraId="62D12917" w14:textId="6A3974E9" w:rsidR="00FA34B8" w:rsidRDefault="00324315" w:rsidP="00324315">
      <w:pPr>
        <w:spacing w:line="276" w:lineRule="auto"/>
        <w:jc w:val="both"/>
        <w:rPr>
          <w:lang w:val="en-US"/>
        </w:rPr>
      </w:pPr>
      <w:r>
        <w:rPr>
          <w:lang w:val="en-US"/>
        </w:rPr>
        <w:t xml:space="preserve">See meshgen.sh to check when each output files are generated. </w:t>
      </w:r>
      <w:r w:rsidR="00FA34B8">
        <w:rPr>
          <w:lang w:val="en-US"/>
        </w:rPr>
        <w:t xml:space="preserve">The final output 3-D tetrahedral mesh is </w:t>
      </w:r>
      <w:r w:rsidR="00FA34B8" w:rsidRPr="00B21A37">
        <w:rPr>
          <w:color w:val="FF0000"/>
          <w:lang w:val="en-US"/>
        </w:rPr>
        <w:t>nakadake3d.msh</w:t>
      </w:r>
      <w:r w:rsidR="00FA34B8">
        <w:rPr>
          <w:lang w:val="en-US"/>
        </w:rPr>
        <w:t xml:space="preserve">. </w:t>
      </w:r>
      <w:r w:rsidR="00A5430E">
        <w:rPr>
          <w:lang w:val="en-US"/>
        </w:rPr>
        <w:t xml:space="preserve">You can check the detail of the generated 3-D tetrahedral mesh by </w:t>
      </w:r>
      <w:proofErr w:type="spellStart"/>
      <w:r w:rsidR="00A5430E">
        <w:rPr>
          <w:lang w:val="en-US"/>
        </w:rPr>
        <w:t>gmsh</w:t>
      </w:r>
      <w:proofErr w:type="spellEnd"/>
      <w:r w:rsidR="00A5430E">
        <w:rPr>
          <w:lang w:val="en-US"/>
        </w:rPr>
        <w:t xml:space="preserve"> GUI (Graphical User Interface). “Tools &gt; Visibility &gt; Selection of Volume 2 &gt; </w:t>
      </w:r>
      <w:proofErr w:type="gramStart"/>
      <w:r w:rsidR="00A5430E">
        <w:rPr>
          <w:lang w:val="en-US"/>
        </w:rPr>
        <w:t>Apply“ shows</w:t>
      </w:r>
      <w:proofErr w:type="gramEnd"/>
      <w:r w:rsidR="00A5430E">
        <w:rPr>
          <w:lang w:val="en-US"/>
        </w:rPr>
        <w:t xml:space="preserve"> you the ground surface of the generated 3-D mesh.</w:t>
      </w:r>
    </w:p>
    <w:p w14:paraId="74EA6A0B" w14:textId="1E42B38C" w:rsidR="00A5430E" w:rsidRDefault="00A5430E" w:rsidP="005373A4">
      <w:pPr>
        <w:spacing w:line="276" w:lineRule="auto"/>
        <w:rPr>
          <w:lang w:val="en-US"/>
        </w:rPr>
      </w:pPr>
      <w:r>
        <w:rPr>
          <w:noProof/>
          <w:lang w:val="en-US"/>
        </w:rPr>
        <w:lastRenderedPageBreak/>
        <mc:AlternateContent>
          <mc:Choice Requires="wpg">
            <w:drawing>
              <wp:inline distT="0" distB="0" distL="0" distR="0" wp14:anchorId="716DB2A1" wp14:editId="2C69B28D">
                <wp:extent cx="5943600" cy="3952875"/>
                <wp:effectExtent l="0" t="0" r="0" b="0"/>
                <wp:docPr id="9" name="Group 9"/>
                <wp:cNvGraphicFramePr/>
                <a:graphic xmlns:a="http://schemas.openxmlformats.org/drawingml/2006/main">
                  <a:graphicData uri="http://schemas.microsoft.com/office/word/2010/wordprocessingGroup">
                    <wpg:wgp>
                      <wpg:cNvGrpSpPr/>
                      <wpg:grpSpPr>
                        <a:xfrm>
                          <a:off x="0" y="0"/>
                          <a:ext cx="5943600" cy="3952875"/>
                          <a:chOff x="0" y="0"/>
                          <a:chExt cx="5943600" cy="3952875"/>
                        </a:xfrm>
                      </wpg:grpSpPr>
                      <pic:pic xmlns:pic="http://schemas.openxmlformats.org/drawingml/2006/picture">
                        <pic:nvPicPr>
                          <pic:cNvPr id="7" name="Picture 7" descr="Graphical user interface, application&#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wps:wsp>
                        <wps:cNvPr id="8" name="Oval 8"/>
                        <wps:cNvSpPr/>
                        <wps:spPr>
                          <a:xfrm>
                            <a:off x="5060731" y="3618187"/>
                            <a:ext cx="449317" cy="1497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9F356" id="Group 9" o:spid="_x0000_s1026" style="width:468pt;height:311.25pt;mso-position-horizontal-relative:char;mso-position-vertical-relative:line" coordsize="59436,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Graphical user interface, application&#10;&#10;Description automatically generated" style="position:absolute;width:59436;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">
                  <v:imagedata r:id="rId9" o:title="Graphical user interface, application&#10;&#10;Description automatically generated"/>
                </v:shape>
                <v:oval id="Oval 8" o:spid="_x0000_s1028" style="position:absolute;left:50607;top:36181;width:4493;height:1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" filled="f" strokecolor="red" strokeweight="1pt">
                  <v:stroke joinstyle="miter"/>
                </v:oval>
                <w10:anchorlock/>
              </v:group>
            </w:pict>
          </mc:Fallback>
        </mc:AlternateContent>
      </w:r>
    </w:p>
    <w:p w14:paraId="7FEEC36B" w14:textId="713BFAB4" w:rsidR="00750E56" w:rsidRDefault="00750E56" w:rsidP="00CF473E">
      <w:pPr>
        <w:spacing w:line="276" w:lineRule="auto"/>
        <w:jc w:val="both"/>
        <w:rPr>
          <w:lang w:val="en-US"/>
        </w:rPr>
      </w:pPr>
      <w:r>
        <w:rPr>
          <w:lang w:val="en-US"/>
        </w:rPr>
        <w:t xml:space="preserve">Then please check the following two pictures of </w:t>
      </w:r>
      <w:proofErr w:type="gramStart"/>
      <w:r w:rsidR="00B76954">
        <w:rPr>
          <w:lang w:val="en-US"/>
        </w:rPr>
        <w:t>ground</w:t>
      </w:r>
      <w:proofErr w:type="gramEnd"/>
      <w:r w:rsidR="00B76954">
        <w:rPr>
          <w:lang w:val="en-US"/>
        </w:rPr>
        <w:t xml:space="preserve"> surface of </w:t>
      </w:r>
      <w:r>
        <w:rPr>
          <w:lang w:val="en-US"/>
        </w:rPr>
        <w:t>generated 3-D mesh</w:t>
      </w:r>
      <w:r w:rsidR="00BC7873">
        <w:rPr>
          <w:lang w:val="en-US"/>
        </w:rPr>
        <w:t>es</w:t>
      </w:r>
      <w:r>
        <w:rPr>
          <w:lang w:val="en-US"/>
        </w:rPr>
        <w:t xml:space="preserve">. You can find the refined region corresponding to B02 in the </w:t>
      </w:r>
      <w:r w:rsidR="00CF473E">
        <w:rPr>
          <w:lang w:val="en-US"/>
        </w:rPr>
        <w:t>3-D mesh generated</w:t>
      </w:r>
      <w:r>
        <w:rPr>
          <w:lang w:val="en-US"/>
        </w:rPr>
        <w:t xml:space="preserve"> by </w:t>
      </w:r>
      <w:r w:rsidRPr="006E5A9C">
        <w:rPr>
          <w:color w:val="FF0000"/>
          <w:lang w:val="en-US"/>
        </w:rPr>
        <w:t>meshgen_add.sh</w:t>
      </w:r>
      <w:r>
        <w:rPr>
          <w:lang w:val="en-US"/>
        </w:rPr>
        <w:t xml:space="preserve"> (i.e. </w:t>
      </w:r>
      <w:proofErr w:type="spellStart"/>
      <w:r w:rsidRPr="006E5A9C">
        <w:rPr>
          <w:color w:val="FF0000"/>
          <w:lang w:val="en-US"/>
        </w:rPr>
        <w:t>aso_add.ctl</w:t>
      </w:r>
      <w:proofErr w:type="spellEnd"/>
      <w:r>
        <w:rPr>
          <w:lang w:val="en-US"/>
        </w:rPr>
        <w:t>).</w:t>
      </w:r>
      <w:r w:rsidR="006F6D6F">
        <w:rPr>
          <w:lang w:val="en-US"/>
        </w:rPr>
        <w:t xml:space="preserve"> As the modification from </w:t>
      </w:r>
      <w:proofErr w:type="spellStart"/>
      <w:r w:rsidR="006F6D6F" w:rsidRPr="006E5A9C">
        <w:rPr>
          <w:color w:val="FF0000"/>
          <w:lang w:val="en-US"/>
        </w:rPr>
        <w:t>aso.ctl</w:t>
      </w:r>
      <w:proofErr w:type="spellEnd"/>
      <w:r w:rsidR="006F6D6F">
        <w:rPr>
          <w:lang w:val="en-US"/>
        </w:rPr>
        <w:t xml:space="preserve"> to </w:t>
      </w:r>
      <w:proofErr w:type="spellStart"/>
      <w:r w:rsidR="006F6D6F" w:rsidRPr="006E5A9C">
        <w:rPr>
          <w:color w:val="FF0000"/>
          <w:lang w:val="en-US"/>
        </w:rPr>
        <w:t>aso_add.ctl</w:t>
      </w:r>
      <w:proofErr w:type="spellEnd"/>
      <w:r w:rsidR="006F6D6F">
        <w:rPr>
          <w:lang w:val="en-US"/>
        </w:rPr>
        <w:t>, the users can modify the resulting 3-D mesh.</w:t>
      </w:r>
    </w:p>
    <w:p w14:paraId="39FF67ED" w14:textId="40A9173A" w:rsidR="007E1D8F" w:rsidRDefault="00A831DB" w:rsidP="009F7744">
      <w:pPr>
        <w:spacing w:line="276" w:lineRule="auto"/>
        <w:jc w:val="center"/>
        <w:rPr>
          <w:lang w:val="en-US"/>
        </w:rPr>
      </w:pPr>
      <w:r>
        <w:rPr>
          <w:noProof/>
          <w:lang w:val="en-US"/>
        </w:rPr>
        <w:drawing>
          <wp:inline distT="0" distB="0" distL="0" distR="0" wp14:anchorId="3EC1FA13" wp14:editId="424CEFDC">
            <wp:extent cx="2069818" cy="256942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69818" cy="2569429"/>
                    </a:xfrm>
                    <a:prstGeom prst="rect">
                      <a:avLst/>
                    </a:prstGeom>
                  </pic:spPr>
                </pic:pic>
              </a:graphicData>
            </a:graphic>
          </wp:inline>
        </w:drawing>
      </w:r>
      <w:r>
        <w:rPr>
          <w:lang w:val="en-US"/>
        </w:rPr>
        <w:t xml:space="preserve">       </w:t>
      </w:r>
      <w:r w:rsidR="002303ED">
        <w:rPr>
          <w:noProof/>
          <w:lang w:val="en-US"/>
        </w:rPr>
        <mc:AlternateContent>
          <mc:Choice Requires="wpg">
            <w:drawing>
              <wp:inline distT="0" distB="0" distL="0" distR="0" wp14:anchorId="31ECD4AD" wp14:editId="52E1FA52">
                <wp:extent cx="2317750" cy="2568575"/>
                <wp:effectExtent l="0" t="0" r="6350" b="0"/>
                <wp:docPr id="13" name="Group 13"/>
                <wp:cNvGraphicFramePr/>
                <a:graphic xmlns:a="http://schemas.openxmlformats.org/drawingml/2006/main">
                  <a:graphicData uri="http://schemas.microsoft.com/office/word/2010/wordprocessingGroup">
                    <wpg:wgp>
                      <wpg:cNvGrpSpPr/>
                      <wpg:grpSpPr>
                        <a:xfrm>
                          <a:off x="0" y="0"/>
                          <a:ext cx="2317750" cy="2568575"/>
                          <a:chOff x="0" y="0"/>
                          <a:chExt cx="2317750" cy="2568575"/>
                        </a:xfrm>
                      </wpg:grpSpPr>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17750" cy="2568575"/>
                          </a:xfrm>
                          <a:prstGeom prst="rect">
                            <a:avLst/>
                          </a:prstGeom>
                        </pic:spPr>
                      </pic:pic>
                      <wps:wsp>
                        <wps:cNvPr id="11" name="Rectangle 11"/>
                        <wps:cNvSpPr/>
                        <wps:spPr>
                          <a:xfrm>
                            <a:off x="1221828" y="165538"/>
                            <a:ext cx="441434" cy="3310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B555CA" w14:textId="77777777" w:rsidR="002303ED" w:rsidRPr="002303ED" w:rsidRDefault="002303ED" w:rsidP="002303ED">
                              <w:pPr>
                                <w:jc w:val="center"/>
                                <w:rPr>
                                  <w:lang w:val="en-US"/>
                                </w:rPr>
                              </w:pPr>
                              <w:r>
                                <w:rPr>
                                  <w:lang w:val="en-US"/>
                                </w:rPr>
                                <w:t>B02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Down Arrow 12"/>
                        <wps:cNvSpPr/>
                        <wps:spPr>
                          <a:xfrm>
                            <a:off x="1376417" y="496614"/>
                            <a:ext cx="126124" cy="27613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ECD4AD" id="Group 13" o:spid="_x0000_s1026" style="width:182.5pt;height:202.25pt;mso-position-horizontal-relative:char;mso-position-vertical-relative:line" coordsize="23177,25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&#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">
                <v:shape id="Picture 2" o:spid="_x0000_s1027" type="#_x0000_t75" style="position:absolute;width:23177;height:2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">
                  <v:imagedata r:id="rId12" o:title=""/>
                </v:shape>
                <v:rect id="Rectangle 11" o:spid="_x0000_s1028" style="position:absolute;left:12218;top:1655;width:4414;height:3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" fillcolor="#4472c4 [3204]" strokecolor="#1f3763 [1604]" strokeweight="1pt">
                  <v:textbox>
                    <w:txbxContent>
                      <w:p w14:paraId="4DB555CA" w14:textId="77777777" w:rsidR="002303ED" w:rsidRPr="002303ED" w:rsidRDefault="002303ED" w:rsidP="002303ED">
                        <w:pPr>
                          <w:jc w:val="center"/>
                          <w:rPr>
                            <w:lang w:val="en-US"/>
                          </w:rPr>
                        </w:pPr>
                        <w:r>
                          <w:rPr>
                            <w:lang w:val="en-US"/>
                          </w:rPr>
                          <w:t>B02</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9" type="#_x0000_t67" style="position:absolute;left:13764;top:4966;width:1261;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" adj="16667" fillcolor="#4472c4 [3204]" strokecolor="#1f3763 [1604]" strokeweight="1pt"/>
                <w10:anchorlock/>
              </v:group>
            </w:pict>
          </mc:Fallback>
        </mc:AlternateContent>
      </w:r>
    </w:p>
    <w:p w14:paraId="6609A82D" w14:textId="370B9094" w:rsidR="009F7744" w:rsidRDefault="00A831DB" w:rsidP="009F7744">
      <w:pPr>
        <w:spacing w:line="276" w:lineRule="auto"/>
        <w:jc w:val="center"/>
        <w:rPr>
          <w:lang w:val="en-US"/>
        </w:rPr>
      </w:pPr>
      <w:r>
        <w:rPr>
          <w:lang w:val="en-US"/>
        </w:rPr>
        <w:lastRenderedPageBreak/>
        <w:t xml:space="preserve">Nakadake3d.msh generated by </w:t>
      </w:r>
      <w:r w:rsidRPr="004B6747">
        <w:rPr>
          <w:color w:val="FF0000"/>
          <w:lang w:val="en-US"/>
        </w:rPr>
        <w:t>meshgen.sh</w:t>
      </w:r>
      <w:r>
        <w:rPr>
          <w:lang w:val="en-US"/>
        </w:rPr>
        <w:t xml:space="preserve"> (Left) and that generated by </w:t>
      </w:r>
      <w:r w:rsidRPr="004B6747">
        <w:rPr>
          <w:color w:val="FF0000"/>
          <w:lang w:val="en-US"/>
        </w:rPr>
        <w:t xml:space="preserve">meshgen_add.sh </w:t>
      </w:r>
      <w:r>
        <w:rPr>
          <w:lang w:val="en-US"/>
        </w:rPr>
        <w:t>(Right)</w:t>
      </w:r>
    </w:p>
    <w:p w14:paraId="51B63F2D" w14:textId="57A29124" w:rsidR="00324315" w:rsidRDefault="00324315" w:rsidP="00CD345C">
      <w:pPr>
        <w:spacing w:line="276" w:lineRule="auto"/>
        <w:rPr>
          <w:lang w:val="en-US"/>
        </w:rPr>
      </w:pPr>
    </w:p>
    <w:p w14:paraId="12A6EC38" w14:textId="3B5C6A09" w:rsidR="00324315" w:rsidRDefault="00442A1F" w:rsidP="00324315">
      <w:pPr>
        <w:spacing w:line="276" w:lineRule="auto"/>
        <w:rPr>
          <w:b/>
          <w:bCs/>
          <w:sz w:val="32"/>
          <w:szCs w:val="32"/>
          <w:lang w:val="en-US"/>
        </w:rPr>
      </w:pPr>
      <w:r>
        <w:rPr>
          <w:b/>
          <w:bCs/>
          <w:sz w:val="32"/>
          <w:szCs w:val="32"/>
          <w:lang w:val="en-US"/>
        </w:rPr>
        <w:t xml:space="preserve">8. </w:t>
      </w:r>
      <w:bookmarkStart w:id="18" w:name="Generation_of_resistivity_model"/>
      <w:bookmarkEnd w:id="18"/>
      <w:r>
        <w:rPr>
          <w:b/>
          <w:bCs/>
          <w:sz w:val="32"/>
          <w:szCs w:val="32"/>
          <w:lang w:val="en-US"/>
        </w:rPr>
        <w:t xml:space="preserve">Generation </w:t>
      </w:r>
      <w:r w:rsidR="00F223F3">
        <w:rPr>
          <w:b/>
          <w:bCs/>
          <w:sz w:val="32"/>
          <w:szCs w:val="32"/>
          <w:lang w:val="en-US"/>
        </w:rPr>
        <w:t xml:space="preserve">of </w:t>
      </w:r>
      <w:r>
        <w:rPr>
          <w:b/>
          <w:bCs/>
          <w:sz w:val="32"/>
          <w:szCs w:val="32"/>
          <w:lang w:val="en-US"/>
        </w:rPr>
        <w:t xml:space="preserve">resistivity model for </w:t>
      </w:r>
      <w:r w:rsidR="00F223F3">
        <w:rPr>
          <w:b/>
          <w:bCs/>
          <w:sz w:val="32"/>
          <w:szCs w:val="32"/>
          <w:lang w:val="en-US"/>
        </w:rPr>
        <w:t>forward/inversion</w:t>
      </w:r>
    </w:p>
    <w:p w14:paraId="6B9CA68C" w14:textId="79282932" w:rsidR="00442A1F" w:rsidRPr="007C00F6" w:rsidRDefault="00C459FC" w:rsidP="00762C34">
      <w:pPr>
        <w:spacing w:line="276" w:lineRule="auto"/>
        <w:jc w:val="both"/>
        <w:rPr>
          <w:sz w:val="22"/>
          <w:szCs w:val="22"/>
          <w:lang w:val="en-US"/>
        </w:rPr>
      </w:pPr>
      <w:r w:rsidRPr="007C00F6">
        <w:rPr>
          <w:sz w:val="22"/>
          <w:szCs w:val="22"/>
          <w:lang w:val="en-US"/>
        </w:rPr>
        <w:t xml:space="preserve"> </w:t>
      </w:r>
      <w:r w:rsidR="007C00F6" w:rsidRPr="007C00F6">
        <w:rPr>
          <w:sz w:val="22"/>
          <w:szCs w:val="22"/>
          <w:lang w:val="en-US"/>
        </w:rPr>
        <w:t xml:space="preserve">  </w:t>
      </w:r>
      <w:r w:rsidRPr="007C00F6">
        <w:rPr>
          <w:sz w:val="22"/>
          <w:szCs w:val="22"/>
          <w:lang w:val="en-US"/>
        </w:rPr>
        <w:t xml:space="preserve">For </w:t>
      </w:r>
      <w:r w:rsidR="007C00F6" w:rsidRPr="007C00F6">
        <w:rPr>
          <w:sz w:val="22"/>
          <w:szCs w:val="22"/>
          <w:lang w:val="en-US"/>
        </w:rPr>
        <w:t>forward/inversion</w:t>
      </w:r>
      <w:r w:rsidRPr="007C00F6">
        <w:rPr>
          <w:sz w:val="22"/>
          <w:szCs w:val="22"/>
          <w:lang w:val="en-US"/>
        </w:rPr>
        <w:t xml:space="preserve"> </w:t>
      </w:r>
      <w:r w:rsidR="007C00F6" w:rsidRPr="007C00F6">
        <w:rPr>
          <w:sz w:val="22"/>
          <w:szCs w:val="22"/>
          <w:lang w:val="en-US"/>
        </w:rPr>
        <w:t xml:space="preserve">using </w:t>
      </w:r>
      <w:proofErr w:type="spellStart"/>
      <w:r w:rsidRPr="007C00F6">
        <w:rPr>
          <w:sz w:val="22"/>
          <w:szCs w:val="22"/>
          <w:lang w:val="en-US"/>
        </w:rPr>
        <w:t>ActFEM</w:t>
      </w:r>
      <w:proofErr w:type="spellEnd"/>
      <w:r w:rsidRPr="007C00F6">
        <w:rPr>
          <w:sz w:val="22"/>
          <w:szCs w:val="22"/>
          <w:lang w:val="en-US"/>
        </w:rPr>
        <w:t xml:space="preserve">, users should prepare </w:t>
      </w:r>
      <w:r w:rsidR="007C00F6" w:rsidRPr="007C00F6">
        <w:rPr>
          <w:sz w:val="22"/>
          <w:szCs w:val="22"/>
          <w:lang w:val="en-US"/>
        </w:rPr>
        <w:t xml:space="preserve">resistivity </w:t>
      </w:r>
      <w:proofErr w:type="gramStart"/>
      <w:r w:rsidRPr="007C00F6">
        <w:rPr>
          <w:sz w:val="22"/>
          <w:szCs w:val="22"/>
          <w:lang w:val="en-US"/>
        </w:rPr>
        <w:t>model</w:t>
      </w:r>
      <w:proofErr w:type="gramEnd"/>
      <w:r w:rsidR="007C00F6" w:rsidRPr="007C00F6">
        <w:rPr>
          <w:sz w:val="22"/>
          <w:szCs w:val="22"/>
          <w:lang w:val="en-US"/>
        </w:rPr>
        <w:t xml:space="preserve"> for </w:t>
      </w:r>
      <w:r w:rsidR="00EC78E2">
        <w:rPr>
          <w:sz w:val="22"/>
          <w:szCs w:val="22"/>
          <w:lang w:val="en-US"/>
        </w:rPr>
        <w:t xml:space="preserve">a </w:t>
      </w:r>
      <w:r w:rsidR="007C00F6" w:rsidRPr="007C00F6">
        <w:rPr>
          <w:sz w:val="22"/>
          <w:szCs w:val="22"/>
          <w:lang w:val="en-US"/>
        </w:rPr>
        <w:t>given 3-D tetrahedral mesh.</w:t>
      </w:r>
      <w:r w:rsidR="007C00F6">
        <w:rPr>
          <w:sz w:val="22"/>
          <w:szCs w:val="22"/>
          <w:lang w:val="en-US"/>
        </w:rPr>
        <w:t xml:space="preserve"> Here, simple tutorial </w:t>
      </w:r>
      <w:proofErr w:type="gramStart"/>
      <w:r w:rsidR="007C00F6">
        <w:rPr>
          <w:sz w:val="22"/>
          <w:szCs w:val="22"/>
          <w:lang w:val="en-US"/>
        </w:rPr>
        <w:t>help</w:t>
      </w:r>
      <w:proofErr w:type="gramEnd"/>
      <w:r w:rsidR="007C00F6">
        <w:rPr>
          <w:sz w:val="22"/>
          <w:szCs w:val="22"/>
          <w:lang w:val="en-US"/>
        </w:rPr>
        <w:t xml:space="preserve"> the users to build a resistivity model for </w:t>
      </w:r>
      <w:r w:rsidR="00F70E5A">
        <w:rPr>
          <w:sz w:val="22"/>
          <w:szCs w:val="22"/>
          <w:lang w:val="en-US"/>
        </w:rPr>
        <w:t xml:space="preserve">a </w:t>
      </w:r>
      <w:r w:rsidR="007C00F6">
        <w:rPr>
          <w:sz w:val="22"/>
          <w:szCs w:val="22"/>
          <w:lang w:val="en-US"/>
        </w:rPr>
        <w:t xml:space="preserve">3-D mesh generated in the previous section. Then please conduct </w:t>
      </w:r>
      <w:r w:rsidR="007C00F6" w:rsidRPr="00174AA2">
        <w:rPr>
          <w:color w:val="FF0000"/>
          <w:sz w:val="22"/>
          <w:szCs w:val="22"/>
          <w:lang w:val="en-US"/>
        </w:rPr>
        <w:t>meshgen.sh</w:t>
      </w:r>
      <w:r w:rsidR="007C00F6">
        <w:rPr>
          <w:sz w:val="22"/>
          <w:szCs w:val="22"/>
          <w:lang w:val="en-US"/>
        </w:rPr>
        <w:t xml:space="preserve"> or</w:t>
      </w:r>
      <w:r w:rsidR="007C00F6" w:rsidRPr="00174AA2">
        <w:rPr>
          <w:color w:val="FF0000"/>
          <w:sz w:val="22"/>
          <w:szCs w:val="22"/>
          <w:lang w:val="en-US"/>
        </w:rPr>
        <w:t xml:space="preserve"> meshgen_add.sh</w:t>
      </w:r>
      <w:r w:rsidR="007C00F6">
        <w:rPr>
          <w:sz w:val="22"/>
          <w:szCs w:val="22"/>
          <w:lang w:val="en-US"/>
        </w:rPr>
        <w:t xml:space="preserve"> in </w:t>
      </w:r>
      <w:r w:rsidR="007C00F6" w:rsidRPr="00174AA2">
        <w:rPr>
          <w:color w:val="0028F4"/>
          <w:sz w:val="22"/>
          <w:szCs w:val="22"/>
          <w:lang w:val="en-US"/>
        </w:rPr>
        <w:t>ActFEMv1.0/</w:t>
      </w:r>
      <w:proofErr w:type="spellStart"/>
      <w:r w:rsidR="007C00F6" w:rsidRPr="00174AA2">
        <w:rPr>
          <w:color w:val="0028F4"/>
          <w:sz w:val="22"/>
          <w:szCs w:val="22"/>
          <w:lang w:val="en-US"/>
        </w:rPr>
        <w:t>mesh_demo_Aso</w:t>
      </w:r>
      <w:proofErr w:type="spellEnd"/>
      <w:r w:rsidR="007C00F6" w:rsidRPr="00174AA2">
        <w:rPr>
          <w:color w:val="0028F4"/>
          <w:sz w:val="22"/>
          <w:szCs w:val="22"/>
          <w:lang w:val="en-US"/>
        </w:rPr>
        <w:t>/</w:t>
      </w:r>
      <w:r w:rsidR="007C00F6">
        <w:rPr>
          <w:sz w:val="22"/>
          <w:szCs w:val="22"/>
          <w:lang w:val="en-US"/>
        </w:rPr>
        <w:t xml:space="preserve"> before trying the tutorials here.</w:t>
      </w:r>
      <w:r w:rsidR="001A2575">
        <w:rPr>
          <w:sz w:val="22"/>
          <w:szCs w:val="22"/>
          <w:lang w:val="en-US"/>
        </w:rPr>
        <w:t xml:space="preserve"> (See </w:t>
      </w:r>
      <w:r w:rsidR="00F70E5A">
        <w:rPr>
          <w:sz w:val="22"/>
          <w:szCs w:val="22"/>
          <w:lang w:val="en-US"/>
        </w:rPr>
        <w:t xml:space="preserve">Section </w:t>
      </w:r>
      <w:r w:rsidR="001A2575">
        <w:rPr>
          <w:sz w:val="22"/>
          <w:szCs w:val="22"/>
          <w:lang w:val="en-US"/>
        </w:rPr>
        <w:t>7 for details.)</w:t>
      </w:r>
    </w:p>
    <w:p w14:paraId="7CEB8286" w14:textId="388C0D00" w:rsidR="00442A1F" w:rsidRDefault="00174AA2" w:rsidP="00762C34">
      <w:pPr>
        <w:spacing w:line="276" w:lineRule="auto"/>
        <w:jc w:val="both"/>
        <w:rPr>
          <w:color w:val="000000" w:themeColor="text1"/>
          <w:sz w:val="22"/>
          <w:szCs w:val="22"/>
          <w:lang w:val="en-US"/>
        </w:rPr>
      </w:pPr>
      <w:r w:rsidRPr="00174AA2">
        <w:rPr>
          <w:sz w:val="22"/>
          <w:szCs w:val="22"/>
          <w:lang w:val="en-US"/>
        </w:rPr>
        <w:t xml:space="preserve">   </w:t>
      </w:r>
      <w:r w:rsidR="00552242">
        <w:rPr>
          <w:sz w:val="22"/>
          <w:szCs w:val="22"/>
          <w:lang w:val="en-US"/>
        </w:rPr>
        <w:t xml:space="preserve">To try tutorials here, </w:t>
      </w:r>
      <w:r w:rsidR="00596AA8">
        <w:rPr>
          <w:sz w:val="22"/>
          <w:szCs w:val="22"/>
          <w:lang w:val="en-US"/>
        </w:rPr>
        <w:t xml:space="preserve">first </w:t>
      </w:r>
      <w:r w:rsidRPr="00174AA2">
        <w:rPr>
          <w:sz w:val="22"/>
          <w:szCs w:val="22"/>
          <w:lang w:val="en-US"/>
        </w:rPr>
        <w:t>move to</w:t>
      </w:r>
      <w:r w:rsidR="00762C34">
        <w:rPr>
          <w:sz w:val="22"/>
          <w:szCs w:val="22"/>
          <w:lang w:val="en-US"/>
        </w:rPr>
        <w:t xml:space="preserve"> the folder</w:t>
      </w:r>
      <w:r w:rsidRPr="00174AA2">
        <w:rPr>
          <w:sz w:val="22"/>
          <w:szCs w:val="22"/>
          <w:lang w:val="en-US"/>
        </w:rPr>
        <w:t xml:space="preserve"> </w:t>
      </w:r>
      <w:r w:rsidRPr="00174AA2">
        <w:rPr>
          <w:color w:val="0028F4"/>
          <w:sz w:val="22"/>
          <w:szCs w:val="22"/>
          <w:lang w:val="en-US"/>
        </w:rPr>
        <w:t>ActFEMv1.0/mesh_demo_rec2tet/</w:t>
      </w:r>
      <w:r w:rsidR="00596AA8" w:rsidRPr="00596AA8">
        <w:rPr>
          <w:color w:val="000000" w:themeColor="text1"/>
          <w:sz w:val="22"/>
          <w:szCs w:val="22"/>
          <w:lang w:val="en-US"/>
        </w:rPr>
        <w:t>, where</w:t>
      </w:r>
      <w:r>
        <w:rPr>
          <w:sz w:val="22"/>
          <w:szCs w:val="22"/>
          <w:lang w:val="en-US"/>
        </w:rPr>
        <w:t xml:space="preserve"> </w:t>
      </w:r>
      <w:r w:rsidR="00596AA8">
        <w:rPr>
          <w:sz w:val="22"/>
          <w:szCs w:val="22"/>
          <w:lang w:val="en-US"/>
        </w:rPr>
        <w:t>t</w:t>
      </w:r>
      <w:r>
        <w:rPr>
          <w:sz w:val="22"/>
          <w:szCs w:val="22"/>
          <w:lang w:val="en-US"/>
        </w:rPr>
        <w:t>he resistivity model is construc</w:t>
      </w:r>
      <w:r w:rsidR="00596AA8">
        <w:rPr>
          <w:sz w:val="22"/>
          <w:szCs w:val="22"/>
          <w:lang w:val="en-US"/>
        </w:rPr>
        <w:t xml:space="preserve">ted </w:t>
      </w:r>
      <w:r w:rsidR="00552242">
        <w:rPr>
          <w:sz w:val="22"/>
          <w:szCs w:val="22"/>
          <w:lang w:val="en-US"/>
        </w:rPr>
        <w:t>based on</w:t>
      </w:r>
      <w:r w:rsidR="00596AA8">
        <w:rPr>
          <w:sz w:val="22"/>
          <w:szCs w:val="22"/>
          <w:lang w:val="en-US"/>
        </w:rPr>
        <w:t xml:space="preserve"> </w:t>
      </w:r>
      <w:r w:rsidR="00596AA8" w:rsidRPr="00596AA8">
        <w:rPr>
          <w:color w:val="FF0000"/>
          <w:sz w:val="22"/>
          <w:szCs w:val="22"/>
          <w:lang w:val="en-US"/>
        </w:rPr>
        <w:t>ActFEMv1.0/</w:t>
      </w:r>
      <w:proofErr w:type="spellStart"/>
      <w:r w:rsidR="00596AA8" w:rsidRPr="00596AA8">
        <w:rPr>
          <w:color w:val="FF0000"/>
          <w:sz w:val="22"/>
          <w:szCs w:val="22"/>
          <w:lang w:val="en-US"/>
        </w:rPr>
        <w:t>mesh_demo_Aso</w:t>
      </w:r>
      <w:proofErr w:type="spellEnd"/>
      <w:r w:rsidR="00596AA8" w:rsidRPr="00596AA8">
        <w:rPr>
          <w:color w:val="FF0000"/>
          <w:sz w:val="22"/>
          <w:szCs w:val="22"/>
          <w:lang w:val="en-US"/>
        </w:rPr>
        <w:t>/nakadake3d.msh</w:t>
      </w:r>
      <w:r w:rsidR="00596AA8" w:rsidRPr="00596AA8">
        <w:rPr>
          <w:color w:val="000000" w:themeColor="text1"/>
          <w:sz w:val="22"/>
          <w:szCs w:val="22"/>
          <w:lang w:val="en-US"/>
        </w:rPr>
        <w:t>.</w:t>
      </w:r>
      <w:r w:rsidR="00391564">
        <w:rPr>
          <w:color w:val="000000" w:themeColor="text1"/>
          <w:sz w:val="22"/>
          <w:szCs w:val="22"/>
          <w:lang w:val="en-US"/>
        </w:rPr>
        <w:t xml:space="preserve"> In</w:t>
      </w:r>
      <w:r w:rsidR="00391564" w:rsidRPr="00391564">
        <w:rPr>
          <w:color w:val="0028F4"/>
          <w:sz w:val="22"/>
          <w:szCs w:val="22"/>
          <w:lang w:val="en-US"/>
        </w:rPr>
        <w:t xml:space="preserve"> </w:t>
      </w:r>
      <w:r w:rsidR="00391564" w:rsidRPr="00174AA2">
        <w:rPr>
          <w:color w:val="0028F4"/>
          <w:sz w:val="22"/>
          <w:szCs w:val="22"/>
          <w:lang w:val="en-US"/>
        </w:rPr>
        <w:t>ActFEMv1.0/mesh_demo_rec2tet/</w:t>
      </w:r>
      <w:r w:rsidR="00391564" w:rsidRPr="00391564">
        <w:rPr>
          <w:color w:val="000000" w:themeColor="text1"/>
          <w:sz w:val="22"/>
          <w:szCs w:val="22"/>
          <w:lang w:val="en-US"/>
        </w:rPr>
        <w:t>,</w:t>
      </w:r>
      <w:r w:rsidR="00391564">
        <w:rPr>
          <w:color w:val="0028F4"/>
          <w:sz w:val="22"/>
          <w:szCs w:val="22"/>
          <w:lang w:val="en-US"/>
        </w:rPr>
        <w:t xml:space="preserve"> </w:t>
      </w:r>
      <w:r w:rsidR="00391564" w:rsidRPr="00391564">
        <w:rPr>
          <w:color w:val="000000" w:themeColor="text1"/>
          <w:sz w:val="22"/>
          <w:szCs w:val="22"/>
          <w:lang w:val="en-US"/>
        </w:rPr>
        <w:t>run</w:t>
      </w:r>
    </w:p>
    <w:p w14:paraId="51ED5BA1" w14:textId="77777777" w:rsidR="00762C34" w:rsidRDefault="00762C34" w:rsidP="00762C34">
      <w:pPr>
        <w:spacing w:line="276" w:lineRule="auto"/>
        <w:jc w:val="both"/>
        <w:rPr>
          <w:color w:val="000000" w:themeColor="text1"/>
          <w:sz w:val="22"/>
          <w:szCs w:val="22"/>
          <w:lang w:val="en-US"/>
        </w:rPr>
      </w:pPr>
    </w:p>
    <w:p w14:paraId="4165F849" w14:textId="5CE58377" w:rsidR="00571AF7" w:rsidRDefault="00391564" w:rsidP="00762C34">
      <w:pPr>
        <w:spacing w:line="276" w:lineRule="auto"/>
        <w:jc w:val="both"/>
        <w:rPr>
          <w:sz w:val="22"/>
          <w:szCs w:val="22"/>
          <w:lang w:val="en-US"/>
        </w:rPr>
      </w:pPr>
      <w:r>
        <w:rPr>
          <w:sz w:val="22"/>
          <w:szCs w:val="22"/>
          <w:lang w:val="en-US"/>
        </w:rPr>
        <w:t>$</w:t>
      </w:r>
      <w:r w:rsidR="00D01A46">
        <w:rPr>
          <w:sz w:val="22"/>
          <w:szCs w:val="22"/>
          <w:lang w:val="en-US"/>
        </w:rPr>
        <w:t>./condmesh.sh</w:t>
      </w:r>
    </w:p>
    <w:p w14:paraId="689A33E9" w14:textId="77777777" w:rsidR="00762C34" w:rsidRDefault="00762C34" w:rsidP="00762C34">
      <w:pPr>
        <w:spacing w:line="276" w:lineRule="auto"/>
        <w:jc w:val="both"/>
        <w:rPr>
          <w:sz w:val="22"/>
          <w:szCs w:val="22"/>
          <w:lang w:val="en-US"/>
        </w:rPr>
      </w:pPr>
    </w:p>
    <w:p w14:paraId="29B1A340" w14:textId="1DC0B19E" w:rsidR="00B864FC" w:rsidRDefault="00D01A46" w:rsidP="00762C34">
      <w:pPr>
        <w:spacing w:line="276" w:lineRule="auto"/>
        <w:jc w:val="both"/>
        <w:rPr>
          <w:color w:val="000000" w:themeColor="text1"/>
          <w:sz w:val="22"/>
          <w:szCs w:val="22"/>
          <w:lang w:val="en-US"/>
        </w:rPr>
      </w:pPr>
      <w:r>
        <w:rPr>
          <w:sz w:val="22"/>
          <w:szCs w:val="22"/>
          <w:lang w:val="en-US"/>
        </w:rPr>
        <w:t xml:space="preserve">If you succeeded in running </w:t>
      </w:r>
      <w:r w:rsidRPr="00762C34">
        <w:rPr>
          <w:color w:val="FF0000"/>
          <w:sz w:val="22"/>
          <w:szCs w:val="22"/>
          <w:lang w:val="en-US"/>
        </w:rPr>
        <w:t>condmesh.sh</w:t>
      </w:r>
      <w:r>
        <w:rPr>
          <w:sz w:val="22"/>
          <w:szCs w:val="22"/>
          <w:lang w:val="en-US"/>
        </w:rPr>
        <w:t xml:space="preserve">, </w:t>
      </w:r>
      <w:r>
        <w:rPr>
          <w:color w:val="000000" w:themeColor="text1"/>
          <w:sz w:val="22"/>
          <w:szCs w:val="22"/>
          <w:lang w:val="en-US"/>
        </w:rPr>
        <w:t>you can obtain the following files:</w:t>
      </w:r>
    </w:p>
    <w:p w14:paraId="707B2E90" w14:textId="1BA78E15" w:rsidR="00D01A46" w:rsidRDefault="00D01A46" w:rsidP="00D01A46">
      <w:pPr>
        <w:spacing w:line="276" w:lineRule="auto"/>
        <w:jc w:val="center"/>
        <w:rPr>
          <w:sz w:val="22"/>
          <w:szCs w:val="22"/>
          <w:lang w:val="en-US"/>
        </w:rPr>
      </w:pPr>
      <w:r>
        <w:rPr>
          <w:noProof/>
          <w:sz w:val="22"/>
          <w:szCs w:val="22"/>
          <w:lang w:val="en-US"/>
        </w:rPr>
        <w:drawing>
          <wp:inline distT="0" distB="0" distL="0" distR="0" wp14:anchorId="06027B2C" wp14:editId="30758C38">
            <wp:extent cx="2073166" cy="446658"/>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37780" cy="460579"/>
                    </a:xfrm>
                    <a:prstGeom prst="rect">
                      <a:avLst/>
                    </a:prstGeom>
                  </pic:spPr>
                </pic:pic>
              </a:graphicData>
            </a:graphic>
          </wp:inline>
        </w:drawing>
      </w:r>
    </w:p>
    <w:p w14:paraId="1A5272E0" w14:textId="4F38585D" w:rsidR="00167E2D" w:rsidRDefault="00552242" w:rsidP="000B2C26">
      <w:pPr>
        <w:spacing w:line="276" w:lineRule="auto"/>
        <w:jc w:val="both"/>
        <w:rPr>
          <w:color w:val="000000" w:themeColor="text1"/>
          <w:sz w:val="22"/>
          <w:szCs w:val="22"/>
          <w:lang w:val="en-US"/>
        </w:rPr>
      </w:pPr>
      <w:proofErr w:type="spellStart"/>
      <w:r>
        <w:rPr>
          <w:color w:val="FF0000"/>
          <w:sz w:val="22"/>
          <w:szCs w:val="22"/>
          <w:lang w:val="en-US"/>
        </w:rPr>
        <w:t>cond_init.ctl</w:t>
      </w:r>
      <w:proofErr w:type="spellEnd"/>
      <w:r>
        <w:rPr>
          <w:color w:val="000000" w:themeColor="text1"/>
          <w:sz w:val="22"/>
          <w:szCs w:val="22"/>
          <w:lang w:val="en-US"/>
        </w:rPr>
        <w:t xml:space="preserve"> is not an output file but </w:t>
      </w:r>
      <w:r w:rsidR="00BA07E6">
        <w:rPr>
          <w:color w:val="000000" w:themeColor="text1"/>
          <w:sz w:val="22"/>
          <w:szCs w:val="22"/>
          <w:lang w:val="en-US"/>
        </w:rPr>
        <w:t>the</w:t>
      </w:r>
      <w:r>
        <w:rPr>
          <w:color w:val="000000" w:themeColor="text1"/>
          <w:sz w:val="22"/>
          <w:szCs w:val="22"/>
          <w:lang w:val="en-US"/>
        </w:rPr>
        <w:t xml:space="preserve"> control file for </w:t>
      </w:r>
      <w:r w:rsidR="000741C0">
        <w:rPr>
          <w:color w:val="000000" w:themeColor="text1"/>
          <w:sz w:val="22"/>
          <w:szCs w:val="22"/>
          <w:lang w:val="en-US"/>
        </w:rPr>
        <w:t xml:space="preserve">running </w:t>
      </w:r>
      <w:r>
        <w:rPr>
          <w:color w:val="000000" w:themeColor="text1"/>
          <w:sz w:val="22"/>
          <w:szCs w:val="22"/>
          <w:lang w:val="en-US"/>
        </w:rPr>
        <w:t xml:space="preserve">condmesh.sh. </w:t>
      </w:r>
      <w:proofErr w:type="spellStart"/>
      <w:r w:rsidR="006C17C2" w:rsidRPr="006C17C2">
        <w:rPr>
          <w:color w:val="FF0000"/>
          <w:sz w:val="22"/>
          <w:szCs w:val="22"/>
          <w:lang w:val="en-US"/>
        </w:rPr>
        <w:t>cond_init.msh</w:t>
      </w:r>
      <w:proofErr w:type="spellEnd"/>
      <w:r w:rsidR="006C17C2">
        <w:rPr>
          <w:sz w:val="22"/>
          <w:szCs w:val="22"/>
          <w:lang w:val="en-US"/>
        </w:rPr>
        <w:t xml:space="preserve"> is the file you can use </w:t>
      </w:r>
      <w:r w:rsidR="00E57190">
        <w:rPr>
          <w:sz w:val="22"/>
          <w:szCs w:val="22"/>
          <w:lang w:val="en-US"/>
        </w:rPr>
        <w:t xml:space="preserve">in </w:t>
      </w:r>
      <w:r w:rsidR="006C17C2">
        <w:rPr>
          <w:sz w:val="22"/>
          <w:szCs w:val="22"/>
          <w:lang w:val="en-US"/>
        </w:rPr>
        <w:t>the forward</w:t>
      </w:r>
      <w:r w:rsidR="002A71EE">
        <w:rPr>
          <w:sz w:val="22"/>
          <w:szCs w:val="22"/>
          <w:lang w:val="en-US"/>
        </w:rPr>
        <w:t xml:space="preserve"> /</w:t>
      </w:r>
      <w:r w:rsidR="006C17C2">
        <w:rPr>
          <w:sz w:val="22"/>
          <w:szCs w:val="22"/>
          <w:lang w:val="en-US"/>
        </w:rPr>
        <w:t xml:space="preserve"> inversion in </w:t>
      </w:r>
      <w:proofErr w:type="spellStart"/>
      <w:r w:rsidR="006C17C2">
        <w:rPr>
          <w:sz w:val="22"/>
          <w:szCs w:val="22"/>
          <w:lang w:val="en-US"/>
        </w:rPr>
        <w:t>ActFEM</w:t>
      </w:r>
      <w:proofErr w:type="spellEnd"/>
      <w:r w:rsidR="006C17C2">
        <w:rPr>
          <w:sz w:val="22"/>
          <w:szCs w:val="22"/>
          <w:lang w:val="en-US"/>
        </w:rPr>
        <w:t xml:space="preserve">. </w:t>
      </w:r>
      <w:r w:rsidR="002A71EE">
        <w:rPr>
          <w:sz w:val="22"/>
          <w:szCs w:val="22"/>
          <w:lang w:val="en-US"/>
        </w:rPr>
        <w:t xml:space="preserve">Generated </w:t>
      </w:r>
      <w:proofErr w:type="spellStart"/>
      <w:r w:rsidR="004B6747" w:rsidRPr="004B6747">
        <w:rPr>
          <w:color w:val="FF0000"/>
          <w:sz w:val="22"/>
          <w:szCs w:val="22"/>
          <w:lang w:val="en-US"/>
        </w:rPr>
        <w:t>cond_</w:t>
      </w:r>
      <w:r w:rsidR="00417819">
        <w:rPr>
          <w:color w:val="FF0000"/>
          <w:sz w:val="22"/>
          <w:szCs w:val="22"/>
          <w:lang w:val="en-US"/>
        </w:rPr>
        <w:t>init.msh</w:t>
      </w:r>
      <w:proofErr w:type="spellEnd"/>
      <w:r w:rsidR="00417819" w:rsidRPr="006C17C2">
        <w:rPr>
          <w:color w:val="000000" w:themeColor="text1"/>
          <w:sz w:val="22"/>
          <w:szCs w:val="22"/>
          <w:lang w:val="en-US"/>
        </w:rPr>
        <w:t xml:space="preserve"> is the file</w:t>
      </w:r>
      <w:r w:rsidR="00417819">
        <w:rPr>
          <w:color w:val="000000" w:themeColor="text1"/>
          <w:sz w:val="22"/>
          <w:szCs w:val="22"/>
          <w:lang w:val="en-US"/>
        </w:rPr>
        <w:t xml:space="preserve"> used in the initial model in Minami et al. (2018, EPS) based on Kanda et al. (2018, </w:t>
      </w:r>
      <w:proofErr w:type="spellStart"/>
      <w:r w:rsidR="00417819">
        <w:rPr>
          <w:color w:val="000000" w:themeColor="text1"/>
          <w:sz w:val="22"/>
          <w:szCs w:val="22"/>
          <w:lang w:val="en-US"/>
        </w:rPr>
        <w:t>JpGU</w:t>
      </w:r>
      <w:proofErr w:type="spellEnd"/>
      <w:proofErr w:type="gramStart"/>
      <w:r w:rsidR="00417819">
        <w:rPr>
          <w:color w:val="000000" w:themeColor="text1"/>
          <w:sz w:val="22"/>
          <w:szCs w:val="22"/>
          <w:lang w:val="en-US"/>
        </w:rPr>
        <w:t>).</w:t>
      </w:r>
      <w:r w:rsidR="006C17C2">
        <w:rPr>
          <w:sz w:val="22"/>
          <w:szCs w:val="22"/>
          <w:lang w:val="en-US"/>
        </w:rPr>
        <w:t>Note</w:t>
      </w:r>
      <w:proofErr w:type="gramEnd"/>
      <w:r w:rsidR="006C17C2">
        <w:rPr>
          <w:sz w:val="22"/>
          <w:szCs w:val="22"/>
          <w:lang w:val="en-US"/>
        </w:rPr>
        <w:t xml:space="preserve"> that you cannot view the </w:t>
      </w:r>
      <w:proofErr w:type="spellStart"/>
      <w:r w:rsidR="006C17C2" w:rsidRPr="006C17C2">
        <w:rPr>
          <w:color w:val="FF0000"/>
          <w:sz w:val="22"/>
          <w:szCs w:val="22"/>
          <w:lang w:val="en-US"/>
        </w:rPr>
        <w:t>cond_init.msh</w:t>
      </w:r>
      <w:proofErr w:type="spellEnd"/>
      <w:r w:rsidR="006C17C2">
        <w:rPr>
          <w:sz w:val="22"/>
          <w:szCs w:val="22"/>
          <w:lang w:val="en-US"/>
        </w:rPr>
        <w:t xml:space="preserve"> </w:t>
      </w:r>
      <w:r w:rsidR="001906D0">
        <w:rPr>
          <w:sz w:val="22"/>
          <w:szCs w:val="22"/>
          <w:lang w:val="en-US"/>
        </w:rPr>
        <w:t xml:space="preserve">simply </w:t>
      </w:r>
      <w:r w:rsidR="006C17C2">
        <w:rPr>
          <w:sz w:val="22"/>
          <w:szCs w:val="22"/>
          <w:lang w:val="en-US"/>
        </w:rPr>
        <w:t>by $</w:t>
      </w:r>
      <w:proofErr w:type="spellStart"/>
      <w:r w:rsidR="006C17C2">
        <w:rPr>
          <w:sz w:val="22"/>
          <w:szCs w:val="22"/>
          <w:lang w:val="en-US"/>
        </w:rPr>
        <w:t>gmsh</w:t>
      </w:r>
      <w:proofErr w:type="spellEnd"/>
      <w:r w:rsidR="006C17C2">
        <w:rPr>
          <w:sz w:val="22"/>
          <w:szCs w:val="22"/>
          <w:lang w:val="en-US"/>
        </w:rPr>
        <w:t xml:space="preserve"> </w:t>
      </w:r>
      <w:proofErr w:type="spellStart"/>
      <w:r w:rsidR="006C17C2">
        <w:rPr>
          <w:sz w:val="22"/>
          <w:szCs w:val="22"/>
          <w:lang w:val="en-US"/>
        </w:rPr>
        <w:t>cond_init.msh</w:t>
      </w:r>
      <w:proofErr w:type="spellEnd"/>
      <w:r w:rsidR="006C17C2">
        <w:rPr>
          <w:sz w:val="22"/>
          <w:szCs w:val="22"/>
          <w:lang w:val="en-US"/>
        </w:rPr>
        <w:t xml:space="preserve">, because </w:t>
      </w:r>
      <w:proofErr w:type="spellStart"/>
      <w:r w:rsidR="006C17C2" w:rsidRPr="006C17C2">
        <w:rPr>
          <w:color w:val="FF0000"/>
          <w:sz w:val="22"/>
          <w:szCs w:val="22"/>
          <w:lang w:val="en-US"/>
        </w:rPr>
        <w:t>cond_init.msh</w:t>
      </w:r>
      <w:proofErr w:type="spellEnd"/>
      <w:r w:rsidR="006C17C2">
        <w:rPr>
          <w:sz w:val="22"/>
          <w:szCs w:val="22"/>
          <w:lang w:val="en-US"/>
        </w:rPr>
        <w:t xml:space="preserve"> doesn’t include the 3-D mesh information. </w:t>
      </w:r>
      <w:proofErr w:type="spellStart"/>
      <w:r w:rsidR="006C17C2" w:rsidRPr="006C17C2">
        <w:rPr>
          <w:color w:val="FF0000"/>
          <w:sz w:val="22"/>
          <w:szCs w:val="22"/>
          <w:lang w:val="en-US"/>
        </w:rPr>
        <w:t>init.msh</w:t>
      </w:r>
      <w:proofErr w:type="spellEnd"/>
      <w:r w:rsidR="006C17C2">
        <w:rPr>
          <w:sz w:val="22"/>
          <w:szCs w:val="22"/>
          <w:lang w:val="en-US"/>
        </w:rPr>
        <w:t xml:space="preserve"> is the file combining the </w:t>
      </w:r>
      <w:r w:rsidR="006C17C2" w:rsidRPr="006C17C2">
        <w:rPr>
          <w:color w:val="FF0000"/>
          <w:sz w:val="22"/>
          <w:szCs w:val="22"/>
          <w:lang w:val="en-US"/>
        </w:rPr>
        <w:t>mesh_demo_rec2tet/</w:t>
      </w:r>
      <w:proofErr w:type="spellStart"/>
      <w:r w:rsidR="006C17C2" w:rsidRPr="006C17C2">
        <w:rPr>
          <w:color w:val="FF0000"/>
          <w:sz w:val="22"/>
          <w:szCs w:val="22"/>
          <w:lang w:val="en-US"/>
        </w:rPr>
        <w:t>cond_init.msh</w:t>
      </w:r>
      <w:proofErr w:type="spellEnd"/>
      <w:r w:rsidR="006C17C2">
        <w:rPr>
          <w:color w:val="FF0000"/>
          <w:sz w:val="22"/>
          <w:szCs w:val="22"/>
          <w:lang w:val="en-US"/>
        </w:rPr>
        <w:t xml:space="preserve"> </w:t>
      </w:r>
      <w:r w:rsidR="006C17C2" w:rsidRPr="006C17C2">
        <w:rPr>
          <w:color w:val="000000" w:themeColor="text1"/>
          <w:sz w:val="22"/>
          <w:szCs w:val="22"/>
          <w:lang w:val="en-US"/>
        </w:rPr>
        <w:t>and</w:t>
      </w:r>
      <w:r w:rsidR="006C17C2">
        <w:rPr>
          <w:color w:val="FF0000"/>
          <w:sz w:val="22"/>
          <w:szCs w:val="22"/>
          <w:lang w:val="en-US"/>
        </w:rPr>
        <w:t xml:space="preserve"> </w:t>
      </w:r>
      <w:proofErr w:type="spellStart"/>
      <w:r w:rsidR="006C17C2">
        <w:rPr>
          <w:color w:val="FF0000"/>
          <w:sz w:val="22"/>
          <w:szCs w:val="22"/>
          <w:lang w:val="en-US"/>
        </w:rPr>
        <w:t>mesh_demo_Aso</w:t>
      </w:r>
      <w:proofErr w:type="spellEnd"/>
      <w:r w:rsidR="006C17C2">
        <w:rPr>
          <w:color w:val="FF0000"/>
          <w:sz w:val="22"/>
          <w:szCs w:val="22"/>
          <w:lang w:val="en-US"/>
        </w:rPr>
        <w:t>/nakadake3d.msh</w:t>
      </w:r>
      <w:r w:rsidR="006C17C2" w:rsidRPr="006C17C2">
        <w:rPr>
          <w:color w:val="000000" w:themeColor="text1"/>
          <w:sz w:val="22"/>
          <w:szCs w:val="22"/>
          <w:lang w:val="en-US"/>
        </w:rPr>
        <w:t xml:space="preserve">. </w:t>
      </w:r>
      <w:r w:rsidR="00167E2D">
        <w:rPr>
          <w:color w:val="000000" w:themeColor="text1"/>
          <w:sz w:val="22"/>
          <w:szCs w:val="22"/>
          <w:lang w:val="en-US"/>
        </w:rPr>
        <w:t xml:space="preserve"> The structure difference between </w:t>
      </w:r>
      <w:proofErr w:type="spellStart"/>
      <w:r w:rsidR="00167E2D">
        <w:rPr>
          <w:color w:val="000000" w:themeColor="text1"/>
          <w:sz w:val="22"/>
          <w:szCs w:val="22"/>
          <w:lang w:val="en-US"/>
        </w:rPr>
        <w:t>cond_init.msh</w:t>
      </w:r>
      <w:proofErr w:type="spellEnd"/>
      <w:r w:rsidR="00167E2D">
        <w:rPr>
          <w:color w:val="000000" w:themeColor="text1"/>
          <w:sz w:val="22"/>
          <w:szCs w:val="22"/>
          <w:lang w:val="en-US"/>
        </w:rPr>
        <w:t xml:space="preserve"> and </w:t>
      </w:r>
      <w:proofErr w:type="spellStart"/>
      <w:r w:rsidR="00167E2D">
        <w:rPr>
          <w:color w:val="000000" w:themeColor="text1"/>
          <w:sz w:val="22"/>
          <w:szCs w:val="22"/>
          <w:lang w:val="en-US"/>
        </w:rPr>
        <w:t>init.msh</w:t>
      </w:r>
      <w:proofErr w:type="spellEnd"/>
      <w:r w:rsidR="00167E2D">
        <w:rPr>
          <w:color w:val="000000" w:themeColor="text1"/>
          <w:sz w:val="22"/>
          <w:szCs w:val="22"/>
          <w:lang w:val="en-US"/>
        </w:rPr>
        <w:t xml:space="preserve"> are as follows:</w:t>
      </w:r>
    </w:p>
    <w:p w14:paraId="6BC9D954" w14:textId="44B4EE8C" w:rsidR="00167E2D" w:rsidRDefault="00C2012C" w:rsidP="000B2C26">
      <w:pPr>
        <w:spacing w:line="276" w:lineRule="auto"/>
        <w:jc w:val="both"/>
        <w:rPr>
          <w:color w:val="000000" w:themeColor="text1"/>
          <w:sz w:val="22"/>
          <w:szCs w:val="22"/>
          <w:lang w:val="en-US"/>
        </w:rPr>
      </w:pPr>
      <w:r>
        <w:rPr>
          <w:noProof/>
          <w:color w:val="000000" w:themeColor="text1"/>
          <w:sz w:val="22"/>
          <w:szCs w:val="22"/>
          <w:lang w:val="en-US"/>
        </w:rPr>
        <w:lastRenderedPageBreak/>
        <w:drawing>
          <wp:inline distT="0" distB="0" distL="0" distR="0" wp14:anchorId="6C30554C" wp14:editId="21C9566F">
            <wp:extent cx="5943600" cy="5353685"/>
            <wp:effectExtent l="0" t="0" r="0" b="5715"/>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353685"/>
                    </a:xfrm>
                    <a:prstGeom prst="rect">
                      <a:avLst/>
                    </a:prstGeom>
                  </pic:spPr>
                </pic:pic>
              </a:graphicData>
            </a:graphic>
          </wp:inline>
        </w:drawing>
      </w:r>
    </w:p>
    <w:p w14:paraId="725DF751" w14:textId="4333071A" w:rsidR="00167E2D" w:rsidRDefault="00C2012C" w:rsidP="001A314C">
      <w:pPr>
        <w:spacing w:line="276" w:lineRule="auto"/>
        <w:jc w:val="center"/>
        <w:rPr>
          <w:color w:val="000000" w:themeColor="text1"/>
          <w:sz w:val="22"/>
          <w:szCs w:val="22"/>
          <w:lang w:val="en-US"/>
        </w:rPr>
      </w:pPr>
      <w:r>
        <w:rPr>
          <w:color w:val="000000" w:themeColor="text1"/>
          <w:sz w:val="22"/>
          <w:szCs w:val="22"/>
          <w:lang w:val="en-US"/>
        </w:rPr>
        <w:t xml:space="preserve">Figure Structure of nakadake3d.msh, </w:t>
      </w:r>
      <w:proofErr w:type="spellStart"/>
      <w:r>
        <w:rPr>
          <w:color w:val="000000" w:themeColor="text1"/>
          <w:sz w:val="22"/>
          <w:szCs w:val="22"/>
          <w:lang w:val="en-US"/>
        </w:rPr>
        <w:t>cond_init.msh</w:t>
      </w:r>
      <w:proofErr w:type="spellEnd"/>
      <w:r>
        <w:rPr>
          <w:color w:val="000000" w:themeColor="text1"/>
          <w:sz w:val="22"/>
          <w:szCs w:val="22"/>
          <w:lang w:val="en-US"/>
        </w:rPr>
        <w:t xml:space="preserve">, and </w:t>
      </w:r>
      <w:proofErr w:type="spellStart"/>
      <w:r>
        <w:rPr>
          <w:color w:val="000000" w:themeColor="text1"/>
          <w:sz w:val="22"/>
          <w:szCs w:val="22"/>
          <w:lang w:val="en-US"/>
        </w:rPr>
        <w:t>init.</w:t>
      </w:r>
      <w:r w:rsidR="001A314C">
        <w:rPr>
          <w:color w:val="000000" w:themeColor="text1"/>
          <w:sz w:val="22"/>
          <w:szCs w:val="22"/>
          <w:lang w:val="en-US"/>
        </w:rPr>
        <w:t>msh</w:t>
      </w:r>
      <w:proofErr w:type="spellEnd"/>
    </w:p>
    <w:p w14:paraId="2338B133" w14:textId="77777777" w:rsidR="00167E2D" w:rsidRDefault="00167E2D" w:rsidP="000B2C26">
      <w:pPr>
        <w:spacing w:line="276" w:lineRule="auto"/>
        <w:jc w:val="both"/>
        <w:rPr>
          <w:color w:val="000000" w:themeColor="text1"/>
          <w:sz w:val="22"/>
          <w:szCs w:val="22"/>
          <w:lang w:val="en-US"/>
        </w:rPr>
      </w:pPr>
    </w:p>
    <w:p w14:paraId="721DE361" w14:textId="19E5E2C0" w:rsidR="00391564" w:rsidRDefault="006C17C2" w:rsidP="000B2C26">
      <w:pPr>
        <w:spacing w:line="276" w:lineRule="auto"/>
        <w:jc w:val="both"/>
        <w:rPr>
          <w:color w:val="000000" w:themeColor="text1"/>
          <w:sz w:val="22"/>
          <w:szCs w:val="22"/>
          <w:lang w:val="en-US"/>
        </w:rPr>
      </w:pPr>
      <w:r w:rsidRPr="006C17C2">
        <w:rPr>
          <w:color w:val="000000" w:themeColor="text1"/>
          <w:sz w:val="22"/>
          <w:szCs w:val="22"/>
          <w:lang w:val="en-US"/>
        </w:rPr>
        <w:t xml:space="preserve">Then you can see the generated resistivity model by </w:t>
      </w:r>
    </w:p>
    <w:p w14:paraId="02C0AD94" w14:textId="77777777" w:rsidR="006C17C2" w:rsidRDefault="006C17C2" w:rsidP="00324315">
      <w:pPr>
        <w:spacing w:line="276" w:lineRule="auto"/>
        <w:rPr>
          <w:color w:val="FF0000"/>
          <w:sz w:val="22"/>
          <w:szCs w:val="22"/>
          <w:lang w:val="en-US"/>
        </w:rPr>
      </w:pPr>
    </w:p>
    <w:p w14:paraId="67CDB635" w14:textId="6ED0924F" w:rsidR="006C17C2" w:rsidRPr="006C17C2" w:rsidRDefault="006C17C2" w:rsidP="00324315">
      <w:pPr>
        <w:spacing w:line="276" w:lineRule="auto"/>
        <w:rPr>
          <w:color w:val="000000" w:themeColor="text1"/>
          <w:sz w:val="22"/>
          <w:szCs w:val="22"/>
          <w:lang w:val="en-US"/>
        </w:rPr>
      </w:pPr>
      <w:r w:rsidRPr="006C17C2">
        <w:rPr>
          <w:color w:val="000000" w:themeColor="text1"/>
          <w:sz w:val="22"/>
          <w:szCs w:val="22"/>
          <w:lang w:val="en-US"/>
        </w:rPr>
        <w:t xml:space="preserve">$ </w:t>
      </w:r>
      <w:proofErr w:type="spellStart"/>
      <w:r w:rsidRPr="006C17C2">
        <w:rPr>
          <w:color w:val="000000" w:themeColor="text1"/>
          <w:sz w:val="22"/>
          <w:szCs w:val="22"/>
          <w:lang w:val="en-US"/>
        </w:rPr>
        <w:t>gmsh</w:t>
      </w:r>
      <w:proofErr w:type="spellEnd"/>
      <w:r w:rsidRPr="006C17C2">
        <w:rPr>
          <w:color w:val="000000" w:themeColor="text1"/>
          <w:sz w:val="22"/>
          <w:szCs w:val="22"/>
          <w:lang w:val="en-US"/>
        </w:rPr>
        <w:t xml:space="preserve"> </w:t>
      </w:r>
      <w:proofErr w:type="spellStart"/>
      <w:r w:rsidRPr="006C17C2">
        <w:rPr>
          <w:color w:val="000000" w:themeColor="text1"/>
          <w:sz w:val="22"/>
          <w:szCs w:val="22"/>
          <w:lang w:val="en-US"/>
        </w:rPr>
        <w:t>init.msh</w:t>
      </w:r>
      <w:proofErr w:type="spellEnd"/>
    </w:p>
    <w:p w14:paraId="21C0F2D5" w14:textId="77777777" w:rsidR="006C17C2" w:rsidRDefault="006C17C2" w:rsidP="00324315">
      <w:pPr>
        <w:spacing w:line="276" w:lineRule="auto"/>
        <w:rPr>
          <w:color w:val="000000" w:themeColor="text1"/>
          <w:sz w:val="22"/>
          <w:szCs w:val="22"/>
          <w:lang w:val="en-US"/>
        </w:rPr>
      </w:pPr>
    </w:p>
    <w:p w14:paraId="5289E41F" w14:textId="25761B7C" w:rsidR="006C17C2" w:rsidRPr="00174AA2" w:rsidRDefault="002A71EE" w:rsidP="00324315">
      <w:pPr>
        <w:spacing w:line="276" w:lineRule="auto"/>
        <w:rPr>
          <w:sz w:val="22"/>
          <w:szCs w:val="22"/>
          <w:lang w:val="en-US"/>
        </w:rPr>
      </w:pPr>
      <w:r>
        <w:rPr>
          <w:sz w:val="22"/>
          <w:szCs w:val="22"/>
          <w:lang w:val="en-US"/>
        </w:rPr>
        <w:t>and set some viewer parameters as shown in the picture below.</w:t>
      </w:r>
    </w:p>
    <w:p w14:paraId="5011113A" w14:textId="6A0766FE" w:rsidR="00442A1F" w:rsidRDefault="00D01A46" w:rsidP="00324315">
      <w:pPr>
        <w:spacing w:line="276" w:lineRule="auto"/>
        <w:rPr>
          <w:lang w:val="en-US"/>
        </w:rPr>
      </w:pPr>
      <w:r>
        <w:rPr>
          <w:noProof/>
          <w:lang w:val="en-US"/>
        </w:rPr>
        <w:lastRenderedPageBreak/>
        <w:drawing>
          <wp:inline distT="0" distB="0" distL="0" distR="0" wp14:anchorId="6B9A85E1" wp14:editId="24314EBE">
            <wp:extent cx="5943600" cy="3625215"/>
            <wp:effectExtent l="0" t="0" r="0" b="0"/>
            <wp:docPr id="14" name="Picture 1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inline>
        </w:drawing>
      </w:r>
    </w:p>
    <w:p w14:paraId="4D06990E" w14:textId="58653914" w:rsidR="0024568C" w:rsidRDefault="0024568C" w:rsidP="00324315">
      <w:pPr>
        <w:spacing w:line="276" w:lineRule="auto"/>
        <w:rPr>
          <w:lang w:val="en-US"/>
        </w:rPr>
      </w:pPr>
      <w:r>
        <w:rPr>
          <w:lang w:val="en-US"/>
        </w:rPr>
        <w:t xml:space="preserve">Figure View of </w:t>
      </w:r>
      <w:proofErr w:type="spellStart"/>
      <w:r>
        <w:rPr>
          <w:lang w:val="en-US"/>
        </w:rPr>
        <w:t>ini</w:t>
      </w:r>
      <w:r w:rsidR="007747A0">
        <w:rPr>
          <w:lang w:val="en-US"/>
        </w:rPr>
        <w:t>t</w:t>
      </w:r>
      <w:r>
        <w:rPr>
          <w:lang w:val="en-US"/>
        </w:rPr>
        <w:t>.msh</w:t>
      </w:r>
      <w:proofErr w:type="spellEnd"/>
      <w:r>
        <w:rPr>
          <w:lang w:val="en-US"/>
        </w:rPr>
        <w:t xml:space="preserve"> by </w:t>
      </w:r>
      <w:proofErr w:type="spellStart"/>
      <w:r>
        <w:rPr>
          <w:lang w:val="en-US"/>
        </w:rPr>
        <w:t>gmsh</w:t>
      </w:r>
      <w:proofErr w:type="spellEnd"/>
      <w:r>
        <w:rPr>
          <w:lang w:val="en-US"/>
        </w:rPr>
        <w:t xml:space="preserve"> GUI. If users want to inverse the color scale, namely if you want to make high resistivity in cold color, click Map tab in </w:t>
      </w:r>
      <w:r w:rsidR="00603E18">
        <w:rPr>
          <w:lang w:val="en-US"/>
        </w:rPr>
        <w:t xml:space="preserve">Option </w:t>
      </w:r>
      <w:r>
        <w:rPr>
          <w:lang w:val="en-US"/>
        </w:rPr>
        <w:t>Panel, and press “</w:t>
      </w:r>
      <w:proofErr w:type="spellStart"/>
      <w:r>
        <w:rPr>
          <w:lang w:val="en-US"/>
        </w:rPr>
        <w:t>i</w:t>
      </w:r>
      <w:proofErr w:type="spellEnd"/>
      <w:r>
        <w:rPr>
          <w:lang w:val="en-US"/>
        </w:rPr>
        <w:t>”.</w:t>
      </w:r>
    </w:p>
    <w:p w14:paraId="63617829" w14:textId="77777777" w:rsidR="0024568C" w:rsidRDefault="0024568C" w:rsidP="00324315">
      <w:pPr>
        <w:spacing w:line="276" w:lineRule="auto"/>
        <w:rPr>
          <w:lang w:val="en-US"/>
        </w:rPr>
      </w:pPr>
    </w:p>
    <w:p w14:paraId="39070FAE" w14:textId="401B8ECD" w:rsidR="000B2C26" w:rsidRDefault="00167E2D" w:rsidP="007D5ED8">
      <w:pPr>
        <w:spacing w:line="276" w:lineRule="auto"/>
        <w:jc w:val="both"/>
        <w:rPr>
          <w:lang w:val="en-US"/>
        </w:rPr>
      </w:pPr>
      <w:r w:rsidRPr="00167E2D">
        <w:rPr>
          <w:lang w:val="en-US"/>
        </w:rPr>
        <w:t xml:space="preserve">In the script </w:t>
      </w:r>
      <w:r w:rsidRPr="004575A7">
        <w:rPr>
          <w:color w:val="FF0000"/>
          <w:lang w:val="en-US"/>
        </w:rPr>
        <w:t>condmesh.sh</w:t>
      </w:r>
      <w:r>
        <w:rPr>
          <w:lang w:val="en-US"/>
        </w:rPr>
        <w:t>, ActFEMv1.0/</w:t>
      </w:r>
      <w:proofErr w:type="spellStart"/>
      <w:r>
        <w:rPr>
          <w:lang w:val="en-US"/>
        </w:rPr>
        <w:t>src</w:t>
      </w:r>
      <w:proofErr w:type="spellEnd"/>
      <w:r>
        <w:rPr>
          <w:lang w:val="en-US"/>
        </w:rPr>
        <w:t>/</w:t>
      </w:r>
      <w:proofErr w:type="spellStart"/>
      <w:r>
        <w:rPr>
          <w:lang w:val="en-US"/>
        </w:rPr>
        <w:t>src_mesh</w:t>
      </w:r>
      <w:proofErr w:type="spellEnd"/>
      <w:r>
        <w:rPr>
          <w:lang w:val="en-US"/>
        </w:rPr>
        <w:t>/</w:t>
      </w:r>
      <w:r w:rsidRPr="004575A7">
        <w:rPr>
          <w:color w:val="FF0000"/>
          <w:lang w:val="en-US"/>
        </w:rPr>
        <w:t>gridmdl2mesh.exe</w:t>
      </w:r>
      <w:r>
        <w:rPr>
          <w:lang w:val="en-US"/>
        </w:rPr>
        <w:t xml:space="preserve"> is used to generate </w:t>
      </w:r>
      <w:proofErr w:type="spellStart"/>
      <w:r>
        <w:rPr>
          <w:lang w:val="en-US"/>
        </w:rPr>
        <w:t>cond_init.msh</w:t>
      </w:r>
      <w:proofErr w:type="spellEnd"/>
      <w:r>
        <w:rPr>
          <w:lang w:val="en-US"/>
        </w:rPr>
        <w:t>.</w:t>
      </w:r>
      <w:r w:rsidR="00DD3D93">
        <w:rPr>
          <w:lang w:val="en-US"/>
        </w:rPr>
        <w:t xml:space="preserve"> The schematic for what condmesh.sh does is in the following figure. Then please change </w:t>
      </w:r>
      <w:proofErr w:type="spellStart"/>
      <w:r w:rsidR="00DD3D93">
        <w:rPr>
          <w:lang w:val="en-US"/>
        </w:rPr>
        <w:t>cond_init.ctl</w:t>
      </w:r>
      <w:proofErr w:type="spellEnd"/>
      <w:r w:rsidR="00DD3D93">
        <w:rPr>
          <w:lang w:val="en-US"/>
        </w:rPr>
        <w:t xml:space="preserve"> for modification of output resistivity file.</w:t>
      </w:r>
    </w:p>
    <w:p w14:paraId="7060328E" w14:textId="0E18569D" w:rsidR="00167E2D" w:rsidRPr="00167E2D" w:rsidRDefault="003D0CE2" w:rsidP="00324315">
      <w:pPr>
        <w:spacing w:line="276" w:lineRule="auto"/>
        <w:rPr>
          <w:lang w:val="en-US"/>
        </w:rPr>
      </w:pPr>
      <w:r>
        <w:rPr>
          <w:noProof/>
          <w:lang w:val="en-US"/>
        </w:rPr>
        <w:lastRenderedPageBreak/>
        <w:drawing>
          <wp:inline distT="0" distB="0" distL="0" distR="0" wp14:anchorId="56BF712B" wp14:editId="52D33A49">
            <wp:extent cx="5943600" cy="3024505"/>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14:paraId="699D6B52" w14:textId="4B1D7344" w:rsidR="000B2C26" w:rsidRPr="003D0CE2" w:rsidRDefault="003D0CE2" w:rsidP="003D0CE2">
      <w:pPr>
        <w:spacing w:line="276" w:lineRule="auto"/>
        <w:jc w:val="center"/>
        <w:rPr>
          <w:lang w:val="en-US"/>
        </w:rPr>
      </w:pPr>
      <w:r w:rsidRPr="003D0CE2">
        <w:rPr>
          <w:lang w:val="en-US"/>
        </w:rPr>
        <w:t>Figure Outline of condmesh.sh</w:t>
      </w:r>
    </w:p>
    <w:p w14:paraId="29EAF6D3" w14:textId="360BBA3F" w:rsidR="000B2C26" w:rsidRPr="000B2C26" w:rsidRDefault="000B2C26" w:rsidP="00324315">
      <w:pPr>
        <w:spacing w:line="276" w:lineRule="auto"/>
        <w:rPr>
          <w:b/>
          <w:bCs/>
          <w:lang w:val="en-US"/>
        </w:rPr>
      </w:pPr>
    </w:p>
    <w:p w14:paraId="7AF4C233" w14:textId="1ACB0B07" w:rsidR="000B2C26" w:rsidRPr="000B2C26" w:rsidRDefault="000B2C26" w:rsidP="00324315">
      <w:pPr>
        <w:spacing w:line="276" w:lineRule="auto"/>
        <w:rPr>
          <w:b/>
          <w:bCs/>
          <w:lang w:val="en-US"/>
        </w:rPr>
      </w:pPr>
    </w:p>
    <w:p w14:paraId="7A72BF9D" w14:textId="4674A6BC" w:rsidR="000B2C26" w:rsidRPr="00F742A9" w:rsidRDefault="00F742A9" w:rsidP="00324315">
      <w:pPr>
        <w:spacing w:line="276" w:lineRule="auto"/>
        <w:rPr>
          <w:b/>
          <w:bCs/>
          <w:sz w:val="32"/>
          <w:szCs w:val="32"/>
          <w:lang w:val="en-US"/>
        </w:rPr>
      </w:pPr>
      <w:bookmarkStart w:id="19" w:name="Version_notes"/>
      <w:r w:rsidRPr="00F742A9">
        <w:rPr>
          <w:b/>
          <w:bCs/>
          <w:sz w:val="32"/>
          <w:szCs w:val="32"/>
          <w:lang w:val="en-US"/>
        </w:rPr>
        <w:t>Version Notes</w:t>
      </w:r>
    </w:p>
    <w:bookmarkEnd w:id="19"/>
    <w:p w14:paraId="7C0DAF57" w14:textId="77777777" w:rsidR="00EE4371" w:rsidRDefault="00EE4371" w:rsidP="00324315">
      <w:pPr>
        <w:spacing w:line="276" w:lineRule="auto"/>
        <w:rPr>
          <w:b/>
          <w:bCs/>
          <w:lang w:val="en-US"/>
        </w:rPr>
      </w:pPr>
      <w:r>
        <w:rPr>
          <w:b/>
          <w:bCs/>
          <w:lang w:val="en-US"/>
        </w:rPr>
        <w:t xml:space="preserve">Version 1.0 </w:t>
      </w:r>
    </w:p>
    <w:p w14:paraId="40E18813" w14:textId="71A87359" w:rsidR="000B2C26" w:rsidRPr="00EE4371" w:rsidRDefault="00EE4371" w:rsidP="00324315">
      <w:pPr>
        <w:spacing w:line="276" w:lineRule="auto"/>
        <w:rPr>
          <w:lang w:val="en-US"/>
        </w:rPr>
      </w:pPr>
      <w:proofErr w:type="gramStart"/>
      <w:r w:rsidRPr="00EE4371">
        <w:rPr>
          <w:lang w:val="en-US"/>
        </w:rPr>
        <w:t>Latest</w:t>
      </w:r>
      <w:proofErr w:type="gramEnd"/>
      <w:r w:rsidRPr="00EE4371">
        <w:rPr>
          <w:lang w:val="en-US"/>
        </w:rPr>
        <w:t xml:space="preserve"> date for update is Sep 30, 2021. Forward and inversion simulation can be available.</w:t>
      </w:r>
    </w:p>
    <w:p w14:paraId="59551C25" w14:textId="77777777" w:rsidR="00F742A9" w:rsidRPr="000B2C26" w:rsidRDefault="00F742A9" w:rsidP="00324315">
      <w:pPr>
        <w:spacing w:line="276" w:lineRule="auto"/>
        <w:rPr>
          <w:b/>
          <w:bCs/>
          <w:lang w:val="en-US"/>
        </w:rPr>
      </w:pPr>
    </w:p>
    <w:p w14:paraId="56DBB2D9" w14:textId="5CA41E7D" w:rsidR="00A7437E" w:rsidRPr="006E675B" w:rsidRDefault="00A7437E">
      <w:pPr>
        <w:rPr>
          <w:sz w:val="32"/>
          <w:szCs w:val="32"/>
          <w:lang w:val="en-US"/>
        </w:rPr>
      </w:pPr>
      <w:bookmarkStart w:id="20" w:name="References"/>
      <w:bookmarkEnd w:id="20"/>
      <w:r w:rsidRPr="006E675B">
        <w:rPr>
          <w:b/>
          <w:bCs/>
          <w:sz w:val="32"/>
          <w:szCs w:val="32"/>
          <w:lang w:val="en-US"/>
        </w:rPr>
        <w:t>Reference</w:t>
      </w:r>
      <w:r w:rsidR="006E675B" w:rsidRPr="006E675B">
        <w:rPr>
          <w:b/>
          <w:bCs/>
          <w:sz w:val="32"/>
          <w:szCs w:val="32"/>
          <w:lang w:val="en-US"/>
        </w:rPr>
        <w:t>s</w:t>
      </w:r>
    </w:p>
    <w:p w14:paraId="4CAA7042" w14:textId="77777777" w:rsidR="00A7437E" w:rsidRPr="00A7437E" w:rsidRDefault="00A7437E" w:rsidP="00A7437E">
      <w:pPr>
        <w:rPr>
          <w:rFonts w:ascii="Times New Roman" w:eastAsia="Times New Roman" w:hAnsi="Times New Roman" w:cs="Times New Roman"/>
        </w:rPr>
      </w:pPr>
      <w:r w:rsidRPr="00A7437E">
        <w:rPr>
          <w:rFonts w:ascii="Arial" w:eastAsia="Times New Roman" w:hAnsi="Arial" w:cs="Arial"/>
          <w:color w:val="222222"/>
          <w:sz w:val="20"/>
          <w:szCs w:val="20"/>
          <w:shd w:val="clear" w:color="auto" w:fill="FFFFFF"/>
        </w:rPr>
        <w:t>Minami, T., Utsugi, M., Utada, H., Kagiyama, T., &amp; Inoue, H. (2018). Temporal variation in the resistivity structure of the first Nakadake crater, Aso volcano, Japan, during the magmatic eruptions from November 2014 to May 2015, as inferred by the ACTIVE electromagnetic monitoring system. </w:t>
      </w:r>
      <w:r w:rsidRPr="00A7437E">
        <w:rPr>
          <w:rFonts w:ascii="Arial" w:eastAsia="Times New Roman" w:hAnsi="Arial" w:cs="Arial"/>
          <w:i/>
          <w:iCs/>
          <w:color w:val="222222"/>
          <w:sz w:val="20"/>
          <w:szCs w:val="20"/>
          <w:shd w:val="clear" w:color="auto" w:fill="FFFFFF"/>
        </w:rPr>
        <w:t>Earth, Planets and Space</w:t>
      </w:r>
      <w:r w:rsidRPr="00A7437E">
        <w:rPr>
          <w:rFonts w:ascii="Arial" w:eastAsia="Times New Roman" w:hAnsi="Arial" w:cs="Arial"/>
          <w:color w:val="222222"/>
          <w:sz w:val="20"/>
          <w:szCs w:val="20"/>
          <w:shd w:val="clear" w:color="auto" w:fill="FFFFFF"/>
        </w:rPr>
        <w:t>, </w:t>
      </w:r>
      <w:r w:rsidRPr="00A7437E">
        <w:rPr>
          <w:rFonts w:ascii="Arial" w:eastAsia="Times New Roman" w:hAnsi="Arial" w:cs="Arial"/>
          <w:i/>
          <w:iCs/>
          <w:color w:val="222222"/>
          <w:sz w:val="20"/>
          <w:szCs w:val="20"/>
          <w:shd w:val="clear" w:color="auto" w:fill="FFFFFF"/>
        </w:rPr>
        <w:t>70</w:t>
      </w:r>
      <w:r w:rsidRPr="00A7437E">
        <w:rPr>
          <w:rFonts w:ascii="Arial" w:eastAsia="Times New Roman" w:hAnsi="Arial" w:cs="Arial"/>
          <w:color w:val="222222"/>
          <w:sz w:val="20"/>
          <w:szCs w:val="20"/>
          <w:shd w:val="clear" w:color="auto" w:fill="FFFFFF"/>
        </w:rPr>
        <w:t>(1), 1-10.</w:t>
      </w:r>
    </w:p>
    <w:p w14:paraId="70F69042" w14:textId="0A318A72" w:rsidR="00A7437E" w:rsidRDefault="00A7437E">
      <w:pPr>
        <w:rPr>
          <w:lang w:val="en-US"/>
        </w:rPr>
      </w:pPr>
    </w:p>
    <w:p w14:paraId="2998FE39" w14:textId="77777777" w:rsidR="0032109D" w:rsidRDefault="0032109D">
      <w:pPr>
        <w:rPr>
          <w:lang w:val="en-US"/>
        </w:rPr>
      </w:pPr>
    </w:p>
    <w:p w14:paraId="5B60A7AF" w14:textId="5AA264EC" w:rsidR="0032109D" w:rsidRPr="004A2AA4" w:rsidRDefault="0032109D">
      <w:pPr>
        <w:rPr>
          <w:b/>
          <w:bCs/>
          <w:color w:val="000000" w:themeColor="text1"/>
          <w:sz w:val="32"/>
          <w:szCs w:val="32"/>
          <w:lang w:val="en-US"/>
        </w:rPr>
      </w:pPr>
      <w:bookmarkStart w:id="21" w:name="AppendixA"/>
      <w:bookmarkEnd w:id="21"/>
      <w:r w:rsidRPr="0032109D">
        <w:rPr>
          <w:b/>
          <w:bCs/>
          <w:sz w:val="32"/>
          <w:szCs w:val="32"/>
          <w:lang w:val="en-US"/>
        </w:rPr>
        <w:t>Appendix A</w:t>
      </w:r>
      <w:r w:rsidR="004A2AA4">
        <w:rPr>
          <w:b/>
          <w:bCs/>
          <w:sz w:val="32"/>
          <w:szCs w:val="32"/>
          <w:lang w:val="en-US"/>
        </w:rPr>
        <w:t xml:space="preserve">: </w:t>
      </w:r>
      <w:r w:rsidR="004A2AA4" w:rsidRPr="004A2AA4">
        <w:rPr>
          <w:rStyle w:val="a5"/>
          <w:b/>
          <w:bCs/>
          <w:color w:val="000000" w:themeColor="text1"/>
          <w:sz w:val="32"/>
          <w:szCs w:val="32"/>
          <w:u w:val="none"/>
          <w:lang w:val="en-US"/>
        </w:rPr>
        <w:t xml:space="preserve">Derivation of the discretized </w:t>
      </w:r>
      <w:r w:rsidR="008C4CAC">
        <w:rPr>
          <w:rStyle w:val="a5"/>
          <w:b/>
          <w:bCs/>
          <w:color w:val="000000" w:themeColor="text1"/>
          <w:sz w:val="32"/>
          <w:szCs w:val="32"/>
          <w:u w:val="none"/>
          <w:lang w:val="en-US"/>
        </w:rPr>
        <w:t>form</w:t>
      </w:r>
      <w:r w:rsidR="004A2AA4" w:rsidRPr="004A2AA4">
        <w:rPr>
          <w:rStyle w:val="a5"/>
          <w:b/>
          <w:bCs/>
          <w:color w:val="000000" w:themeColor="text1"/>
          <w:sz w:val="32"/>
          <w:szCs w:val="32"/>
          <w:u w:val="none"/>
          <w:lang w:val="en-US"/>
        </w:rPr>
        <w:t xml:space="preserve"> </w:t>
      </w:r>
      <w:r w:rsidR="008C4CAC">
        <w:rPr>
          <w:rStyle w:val="a5"/>
          <w:b/>
          <w:bCs/>
          <w:color w:val="000000" w:themeColor="text1"/>
          <w:sz w:val="32"/>
          <w:szCs w:val="32"/>
          <w:u w:val="none"/>
          <w:lang w:val="en-US"/>
        </w:rPr>
        <w:t xml:space="preserve">of </w:t>
      </w:r>
      <w:r w:rsidR="00B33779">
        <w:rPr>
          <w:rStyle w:val="a5"/>
          <w:b/>
          <w:bCs/>
          <w:color w:val="000000" w:themeColor="text1"/>
          <w:sz w:val="32"/>
          <w:szCs w:val="32"/>
          <w:u w:val="none"/>
          <w:lang w:val="en-US"/>
        </w:rPr>
        <w:t xml:space="preserve">governing </w:t>
      </w:r>
      <w:r w:rsidR="008C4CAC">
        <w:rPr>
          <w:rStyle w:val="a5"/>
          <w:b/>
          <w:bCs/>
          <w:color w:val="000000" w:themeColor="text1"/>
          <w:sz w:val="32"/>
          <w:szCs w:val="32"/>
          <w:u w:val="none"/>
          <w:lang w:val="en-US"/>
        </w:rPr>
        <w:t>equation</w:t>
      </w:r>
    </w:p>
    <w:p w14:paraId="1C2EF117" w14:textId="77777777" w:rsidR="0032109D" w:rsidRDefault="0032109D" w:rsidP="0032109D">
      <w:pPr>
        <w:jc w:val="center"/>
        <w:rPr>
          <w:lang w:val="en-US"/>
        </w:rPr>
      </w:pPr>
    </w:p>
    <w:p w14:paraId="4FE3BCDF" w14:textId="71F18904" w:rsidR="0032109D" w:rsidRDefault="0032109D" w:rsidP="0032109D">
      <w:pPr>
        <w:rPr>
          <w:lang w:val="en-US"/>
        </w:rPr>
      </w:pPr>
      <w:r>
        <w:rPr>
          <w:lang w:val="en-US"/>
        </w:rPr>
        <w:t>Given the governing equation,</w:t>
      </w:r>
    </w:p>
    <w:p w14:paraId="5A22463A" w14:textId="77777777" w:rsidR="00BA4144" w:rsidRDefault="00BA4144" w:rsidP="0032109D">
      <w:pPr>
        <w:rPr>
          <w:lang w:val="en-US"/>
        </w:rPr>
      </w:pPr>
    </w:p>
    <w:p w14:paraId="6ED195B8" w14:textId="77FC26B8" w:rsidR="0032109D" w:rsidRPr="00BA4144" w:rsidRDefault="0032109D" w:rsidP="0032109D">
      <w:pPr>
        <w:rPr>
          <w:lang w:val="en-US"/>
        </w:rPr>
      </w:pPr>
      <m:oMathPara>
        <m:oMath>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r>
            <w:rPr>
              <w:rFonts w:ascii="Cambria Math" w:hAnsi="Cambria Math"/>
              <w:lang w:val="en-US"/>
            </w:rPr>
            <m:t>+iωμσ</m:t>
          </m:r>
          <m:r>
            <m:rPr>
              <m:sty m:val="bi"/>
            </m:rPr>
            <w:rPr>
              <w:rFonts w:ascii="Cambria Math" w:hAnsi="Cambria Math"/>
              <w:lang w:val="en-US"/>
            </w:rPr>
            <m:t>A</m:t>
          </m:r>
          <m:r>
            <w:rPr>
              <w:rFonts w:ascii="Cambria Math" w:hAnsi="Cambria Math"/>
              <w:lang w:val="en-US"/>
            </w:rPr>
            <m:t>=μ</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r>
            <w:rPr>
              <w:rFonts w:ascii="Cambria Math" w:hAnsi="Cambria Math"/>
              <w:lang w:val="en-US"/>
            </w:rPr>
            <m:t>,</m:t>
          </m:r>
        </m:oMath>
      </m:oMathPara>
    </w:p>
    <w:p w14:paraId="26F72274" w14:textId="77777777" w:rsidR="00BA4144" w:rsidRDefault="00BA4144" w:rsidP="0032109D">
      <w:pPr>
        <w:rPr>
          <w:lang w:val="en-US"/>
        </w:rPr>
      </w:pPr>
    </w:p>
    <w:p w14:paraId="7969A475" w14:textId="77777777" w:rsidR="0032109D" w:rsidRDefault="0032109D" w:rsidP="0032109D">
      <w:pPr>
        <w:rPr>
          <w:lang w:val="en-US"/>
        </w:rPr>
      </w:pPr>
      <w:r>
        <w:rPr>
          <w:lang w:val="en-US"/>
        </w:rPr>
        <w:t xml:space="preserve">in the finite element method with the </w:t>
      </w:r>
      <w:proofErr w:type="spellStart"/>
      <w:r>
        <w:rPr>
          <w:lang w:val="en-US"/>
        </w:rPr>
        <w:t>Galerkin</w:t>
      </w:r>
      <w:proofErr w:type="spellEnd"/>
      <w:r>
        <w:rPr>
          <w:lang w:val="en-US"/>
        </w:rPr>
        <w:t xml:space="preserve"> method, we numerically solve</w:t>
      </w:r>
    </w:p>
    <w:p w14:paraId="64D71D01" w14:textId="21882296" w:rsidR="0032109D" w:rsidRPr="00E2158D" w:rsidRDefault="004A652A" w:rsidP="0032109D">
      <w:pPr>
        <w:rPr>
          <w:lang w:val="en-US"/>
        </w:rPr>
      </w:pPr>
      <m:oMathPara>
        <m:oMath>
          <m:nary>
            <m:naryPr>
              <m:limLoc m:val="subSup"/>
              <m:ctrlPr>
                <w:rPr>
                  <w:rFonts w:ascii="Cambria Math" w:hAnsi="Cambria Math"/>
                  <w:i/>
                  <w:lang w:val="en-US"/>
                </w:rPr>
              </m:ctrlPr>
            </m:naryPr>
            <m:sub>
              <m:r>
                <m:rPr>
                  <m:sty m:val="p"/>
                </m:rPr>
                <w:rPr>
                  <w:rFonts w:ascii="Cambria Math" w:hAnsi="Cambria Math"/>
                  <w:lang w:val="en-US"/>
                </w:rPr>
                <m:t>Ω</m:t>
              </m:r>
            </m:sub>
            <m:sup/>
            <m:e>
              <m:r>
                <m:rPr>
                  <m:sty m:val="bi"/>
                </m:rPr>
                <w:rPr>
                  <w:rFonts w:ascii="Cambria Math" w:hAnsi="Cambria Math"/>
                  <w:lang w:val="en-US"/>
                </w:rPr>
                <m:t>w</m:t>
              </m:r>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r>
                    <w:rPr>
                      <w:rFonts w:ascii="Cambria Math" w:hAnsi="Cambria Math"/>
                      <w:lang w:val="en-US"/>
                    </w:rPr>
                    <m:t>+iωμσ</m:t>
                  </m:r>
                  <m:r>
                    <m:rPr>
                      <m:sty m:val="bi"/>
                    </m:rPr>
                    <w:rPr>
                      <w:rFonts w:ascii="Cambria Math" w:hAnsi="Cambria Math"/>
                      <w:lang w:val="en-US"/>
                    </w:rPr>
                    <m:t>A</m:t>
                  </m:r>
                  <m:r>
                    <w:rPr>
                      <w:rFonts w:ascii="Cambria Math" w:hAnsi="Cambria Math"/>
                      <w:lang w:val="en-US"/>
                    </w:rPr>
                    <m:t>-μ</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e>
              </m:d>
              <m:r>
                <w:rPr>
                  <w:rFonts w:ascii="Cambria Math" w:hAnsi="Cambria Math"/>
                  <w:lang w:val="en-US"/>
                </w:rPr>
                <m:t>dV</m:t>
              </m:r>
            </m:e>
          </m:nary>
          <m:r>
            <w:rPr>
              <w:rFonts w:ascii="Cambria Math" w:hAnsi="Cambria Math"/>
              <w:lang w:val="en-US"/>
            </w:rPr>
            <m:t>=0, ⋅⋅⋅⋅(1)</m:t>
          </m:r>
        </m:oMath>
      </m:oMathPara>
    </w:p>
    <w:p w14:paraId="2B809CFC" w14:textId="6791BBAF" w:rsidR="0032109D" w:rsidRPr="004D236A" w:rsidRDefault="0032109D" w:rsidP="0032109D">
      <w:pPr>
        <w:rPr>
          <w:lang w:val="en-US"/>
        </w:rPr>
      </w:pPr>
      <w:r>
        <w:rPr>
          <w:lang w:val="en-US"/>
        </w:rPr>
        <w:t xml:space="preserve">where </w:t>
      </w:r>
      <m:oMath>
        <m:r>
          <w:rPr>
            <w:rFonts w:ascii="Cambria Math" w:hAnsi="Cambria Math"/>
            <w:lang w:val="en-US"/>
          </w:rPr>
          <m:t>w</m:t>
        </m:r>
      </m:oMath>
      <w:r>
        <w:rPr>
          <w:lang w:val="en-US"/>
        </w:rPr>
        <w:t xml:space="preserve"> is </w:t>
      </w:r>
      <w:r w:rsidR="001D526F">
        <w:rPr>
          <w:lang w:val="en-US"/>
        </w:rPr>
        <w:t>arbitrary</w:t>
      </w:r>
      <w:r>
        <w:rPr>
          <w:lang w:val="en-US"/>
        </w:rPr>
        <w:t xml:space="preserve"> test function</w:t>
      </w:r>
      <w:r w:rsidR="00604098">
        <w:rPr>
          <w:lang w:val="en-US"/>
        </w:rPr>
        <w:t xml:space="preserve">, where the edge-basis function is adopted for </w:t>
      </w:r>
      <m:oMath>
        <m:r>
          <m:rPr>
            <m:sty m:val="bi"/>
          </m:rPr>
          <w:rPr>
            <w:rFonts w:ascii="Cambria Math" w:hAnsi="Cambria Math"/>
            <w:lang w:val="en-US"/>
          </w:rPr>
          <m:t>w</m:t>
        </m:r>
      </m:oMath>
      <w:r w:rsidR="00604098">
        <w:rPr>
          <w:b/>
          <w:bCs/>
          <w:lang w:val="en-US"/>
        </w:rPr>
        <w:t xml:space="preserve"> </w:t>
      </w:r>
      <w:r w:rsidR="00604098">
        <w:rPr>
          <w:lang w:val="en-US"/>
        </w:rPr>
        <w:t xml:space="preserve">in the </w:t>
      </w:r>
      <w:proofErr w:type="spellStart"/>
      <w:r w:rsidR="00604098">
        <w:rPr>
          <w:lang w:val="en-US"/>
        </w:rPr>
        <w:t>Galerkin</w:t>
      </w:r>
      <w:proofErr w:type="spellEnd"/>
      <w:r w:rsidR="00604098">
        <w:rPr>
          <w:lang w:val="en-US"/>
        </w:rPr>
        <w:t xml:space="preserve"> method,</w:t>
      </w:r>
      <w:r>
        <w:rPr>
          <w:lang w:val="en-US"/>
        </w:rPr>
        <w:t xml:space="preserve"> and </w:t>
      </w:r>
      <m:oMath>
        <m:r>
          <m:rPr>
            <m:sty m:val="p"/>
          </m:rPr>
          <w:rPr>
            <w:rFonts w:ascii="Cambria Math" w:hAnsi="Cambria Math"/>
            <w:lang w:val="en-US"/>
          </w:rPr>
          <m:t>Ω</m:t>
        </m:r>
      </m:oMath>
      <w:r>
        <w:rPr>
          <w:lang w:val="en-US"/>
        </w:rPr>
        <w:t xml:space="preserve"> is the computational domain.</w:t>
      </w:r>
    </w:p>
    <w:p w14:paraId="00133F6D" w14:textId="71F0631E" w:rsidR="0032109D" w:rsidRPr="004D236A" w:rsidRDefault="0032109D" w:rsidP="0032109D">
      <w:pPr>
        <w:rPr>
          <w:lang w:val="en-US"/>
        </w:rPr>
      </w:pPr>
      <w:r>
        <w:rPr>
          <w:lang w:val="en-US"/>
        </w:rPr>
        <w:t>By using</w:t>
      </w:r>
      <w:r w:rsidR="001D526F">
        <w:rPr>
          <w:lang w:val="en-US"/>
        </w:rPr>
        <w:t xml:space="preserve"> the relationship</w:t>
      </w:r>
      <w:r>
        <w:rPr>
          <w:lang w:val="en-US"/>
        </w:rPr>
        <w:t xml:space="preserve"> </w:t>
      </w:r>
      <m:oMath>
        <m:r>
          <m:rPr>
            <m:sty m:val="p"/>
          </m:rPr>
          <w:rPr>
            <w:rFonts w:ascii="Cambria Math" w:hAnsi="Cambria Math"/>
            <w:lang w:val="en-US"/>
          </w:rPr>
          <m:t>∇</m:t>
        </m:r>
        <m:r>
          <w:rPr>
            <w:rFonts w:ascii="Cambria Math" w:hAnsi="Cambria Math"/>
            <w:lang w:val="en-US"/>
          </w:rPr>
          <m:t>⋅</m:t>
        </m:r>
        <m:d>
          <m:dPr>
            <m:ctrlPr>
              <w:rPr>
                <w:rFonts w:ascii="Cambria Math" w:hAnsi="Cambria Math"/>
                <w:i/>
                <w:lang w:val="en-US"/>
              </w:rPr>
            </m:ctrlPr>
          </m:dPr>
          <m:e>
            <m:r>
              <m:rPr>
                <m:sty m:val="bi"/>
              </m:rPr>
              <w:rPr>
                <w:rFonts w:ascii="Cambria Math" w:hAnsi="Cambria Math"/>
                <w:lang w:val="en-US"/>
              </w:rPr>
              <m:t>A</m:t>
            </m:r>
            <m:r>
              <w:rPr>
                <w:rFonts w:ascii="Cambria Math" w:hAnsi="Cambria Math"/>
                <w:lang w:val="en-US"/>
              </w:rPr>
              <m:t>×</m:t>
            </m:r>
            <m:r>
              <m:rPr>
                <m:sty m:val="bi"/>
              </m:rPr>
              <w:rPr>
                <w:rFonts w:ascii="Cambria Math" w:hAnsi="Cambria Math"/>
                <w:lang w:val="en-US"/>
              </w:rPr>
              <m:t>B</m:t>
            </m:r>
          </m:e>
        </m:d>
        <m:r>
          <w:rPr>
            <w:rFonts w:ascii="Cambria Math" w:hAnsi="Cambria Math"/>
            <w:lang w:val="en-US"/>
          </w:rPr>
          <m:t>=</m:t>
        </m:r>
        <m:r>
          <m:rPr>
            <m:sty m:val="bi"/>
          </m:rPr>
          <w:rPr>
            <w:rFonts w:ascii="Cambria Math" w:hAnsi="Cambria Math"/>
            <w:lang w:val="en-US"/>
          </w:rPr>
          <m:t>B</m:t>
        </m:r>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r>
          <w:rPr>
            <w:rFonts w:ascii="Cambria Math" w:hAnsi="Cambria Math"/>
            <w:lang w:val="en-US"/>
          </w:rPr>
          <m:t>-</m:t>
        </m:r>
        <m:r>
          <m:rPr>
            <m:sty m:val="bi"/>
          </m:rPr>
          <w:rPr>
            <w:rFonts w:ascii="Cambria Math" w:hAnsi="Cambria Math"/>
            <w:lang w:val="en-US"/>
          </w:rPr>
          <m:t>A</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B</m:t>
        </m:r>
        <m:r>
          <w:rPr>
            <w:rFonts w:ascii="Cambria Math" w:hAnsi="Cambria Math"/>
            <w:lang w:val="en-US"/>
          </w:rPr>
          <m:t>)</m:t>
        </m:r>
      </m:oMath>
      <w:r>
        <w:rPr>
          <w:rFonts w:hint="eastAsia"/>
          <w:lang w:val="en-US"/>
        </w:rPr>
        <w:t>,</w:t>
      </w:r>
      <w:r>
        <w:rPr>
          <w:lang w:val="en-US"/>
        </w:rPr>
        <w:t xml:space="preserve"> the first term in the </w:t>
      </w:r>
      <w:proofErr w:type="gramStart"/>
      <w:r>
        <w:rPr>
          <w:lang w:val="en-US"/>
        </w:rPr>
        <w:t>left hand</w:t>
      </w:r>
      <w:proofErr w:type="gramEnd"/>
      <w:r>
        <w:rPr>
          <w:lang w:val="en-US"/>
        </w:rPr>
        <w:t xml:space="preserve"> side of Eq. (1) is reduced to</w:t>
      </w:r>
    </w:p>
    <w:p w14:paraId="7D74DDD5" w14:textId="77777777" w:rsidR="0032109D" w:rsidRPr="00E2158D" w:rsidRDefault="004A652A" w:rsidP="0032109D">
      <w:pPr>
        <w:rPr>
          <w:lang w:val="en-US"/>
        </w:rPr>
      </w:pPr>
      <m:oMathPara>
        <m:oMath>
          <m:nary>
            <m:naryPr>
              <m:limLoc m:val="subSup"/>
              <m:ctrlPr>
                <w:rPr>
                  <w:rFonts w:ascii="Cambria Math" w:hAnsi="Cambria Math"/>
                  <w:i/>
                  <w:lang w:val="en-US"/>
                </w:rPr>
              </m:ctrlPr>
            </m:naryPr>
            <m:sub>
              <m:r>
                <m:rPr>
                  <m:sty m:val="p"/>
                </m:rPr>
                <w:rPr>
                  <w:rFonts w:ascii="Cambria Math" w:hAnsi="Cambria Math"/>
                  <w:lang w:val="en-US"/>
                </w:rPr>
                <m:t>Ω</m:t>
              </m:r>
            </m:sub>
            <m:sup/>
            <m:e>
              <m:r>
                <m:rPr>
                  <m:sty m:val="bi"/>
                </m:rPr>
                <w:rPr>
                  <w:rFonts w:ascii="Cambria Math" w:hAnsi="Cambria Math"/>
                  <w:lang w:val="en-US"/>
                </w:rPr>
                <m:t>w</m:t>
              </m:r>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m:t>
                  </m:r>
                  <m:r>
                    <w:rPr>
                      <w:rFonts w:ascii="Cambria Math" w:hAnsi="Cambria Math"/>
                      <w:lang w:val="en-US"/>
                    </w:rPr>
                    <m:t>×A</m:t>
                  </m:r>
                </m:e>
              </m:d>
              <m:r>
                <w:rPr>
                  <w:rFonts w:ascii="Cambria Math" w:hAnsi="Cambria Math"/>
                  <w:lang w:val="en-US"/>
                </w:rPr>
                <m:t>dV</m:t>
              </m:r>
            </m:e>
          </m:nary>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r>
                    <m:rPr>
                      <m:sty m:val="p"/>
                    </m:rPr>
                    <w:rPr>
                      <w:rFonts w:ascii="Cambria Math" w:hAnsi="Cambria Math"/>
                      <w:lang w:val="en-US"/>
                    </w:rPr>
                    <m:t>∇</m:t>
                  </m:r>
                  <m:r>
                    <w:rPr>
                      <w:rFonts w:ascii="Cambria Math" w:hAnsi="Cambria Math"/>
                      <w:lang w:val="en-US"/>
                    </w:rPr>
                    <m:t>⋅</m:t>
                  </m:r>
                  <m:d>
                    <m:dPr>
                      <m:ctrlPr>
                        <w:rPr>
                          <w:rFonts w:ascii="Cambria Math" w:hAnsi="Cambria Math"/>
                          <w:i/>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×A</m:t>
                          </m:r>
                        </m:e>
                      </m:d>
                      <m: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×A</m:t>
                      </m:r>
                    </m:e>
                  </m:d>
                  <m:ctrlPr>
                    <w:rPr>
                      <w:rFonts w:ascii="Cambria Math" w:hAnsi="Cambria Math"/>
                      <w:i/>
                      <w:lang w:val="en-US"/>
                    </w:rPr>
                  </m:ctrlPr>
                </m:e>
              </m:d>
              <m:r>
                <w:rPr>
                  <w:rFonts w:ascii="Cambria Math" w:hAnsi="Cambria Math"/>
                  <w:lang w:val="en-US"/>
                </w:rPr>
                <m:t>dV</m:t>
              </m:r>
            </m:e>
          </m:nary>
        </m:oMath>
      </m:oMathPara>
    </w:p>
    <w:p w14:paraId="076F3F27" w14:textId="73E5AA3D" w:rsidR="0032109D" w:rsidRPr="00130955" w:rsidRDefault="0032109D" w:rsidP="0032109D">
      <w:pPr>
        <w:rPr>
          <w:lang w:val="en-US"/>
        </w:rPr>
      </w:pPr>
      <m:oMathPara>
        <m:oMath>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r>
                    <m:rPr>
                      <m:sty m:val="p"/>
                    </m:rPr>
                    <w:rPr>
                      <w:rFonts w:ascii="Cambria Math" w:hAnsi="Cambria Math"/>
                      <w:lang w:val="en-US"/>
                    </w:rPr>
                    <m:t>∇</m:t>
                  </m:r>
                  <m:r>
                    <w:rPr>
                      <w:rFonts w:ascii="Cambria Math" w:hAnsi="Cambria Math"/>
                      <w:lang w:val="en-US"/>
                    </w:rPr>
                    <m:t>⋅</m:t>
                  </m:r>
                  <m:d>
                    <m:dPr>
                      <m:ctrlPr>
                        <w:rPr>
                          <w:rFonts w:ascii="Cambria Math" w:hAnsi="Cambria Math"/>
                          <w:i/>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×A</m:t>
                      </m:r>
                    </m:e>
                  </m:d>
                  <m:ctrlPr>
                    <w:rPr>
                      <w:rFonts w:ascii="Cambria Math" w:hAnsi="Cambria Math"/>
                      <w:i/>
                      <w:lang w:val="en-US"/>
                    </w:rPr>
                  </m:ctrlPr>
                </m:e>
              </m:d>
              <m:r>
                <w:rPr>
                  <w:rFonts w:ascii="Cambria Math" w:hAnsi="Cambria Math"/>
                  <w:lang w:val="en-US"/>
                </w:rPr>
                <m:t>dV</m:t>
              </m:r>
            </m:e>
          </m:nary>
        </m:oMath>
      </m:oMathPara>
    </w:p>
    <w:p w14:paraId="51D6655A" w14:textId="65762F17" w:rsidR="0032109D" w:rsidRPr="00E2158D" w:rsidRDefault="0032109D" w:rsidP="0032109D">
      <w:pPr>
        <w:rPr>
          <w:lang w:val="en-US"/>
        </w:rPr>
      </w:pPr>
      <m:oMathPara>
        <m:oMath>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ctrlPr>
                    <w:rPr>
                      <w:rFonts w:ascii="Cambria Math" w:hAnsi="Cambria Math"/>
                      <w:i/>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r>
                    <w:rPr>
                      <w:rFonts w:ascii="Cambria Math" w:hAnsi="Cambria Math"/>
                      <w:lang w:val="en-US"/>
                    </w:rPr>
                    <m:t>×</m:t>
                  </m:r>
                  <m:r>
                    <m:rPr>
                      <m:sty m:val="bi"/>
                    </m:rPr>
                    <w:rPr>
                      <w:rFonts w:ascii="Cambria Math" w:hAnsi="Cambria Math"/>
                      <w:lang w:val="en-US"/>
                    </w:rPr>
                    <m:t>w</m:t>
                  </m:r>
                </m:e>
              </m:d>
              <m:r>
                <w:rPr>
                  <w:rFonts w:ascii="Cambria Math" w:hAnsi="Cambria Math"/>
                  <w:lang w:val="en-US"/>
                </w:rPr>
                <m:t>⋅</m:t>
              </m:r>
              <m:r>
                <m:rPr>
                  <m:sty m:val="bi"/>
                </m:rPr>
                <w:rPr>
                  <w:rFonts w:ascii="Cambria Math" w:hAnsi="Cambria Math"/>
                  <w:lang w:val="en-US"/>
                </w:rPr>
                <m:t>n</m:t>
              </m:r>
              <m:r>
                <w:rPr>
                  <w:rFonts w:ascii="Cambria Math" w:hAnsi="Cambria Math"/>
                  <w:lang w:val="en-US"/>
                </w:rPr>
                <m:t>dS</m:t>
              </m:r>
            </m:e>
          </m:nary>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ctrlPr>
                    <w:rPr>
                      <w:rFonts w:ascii="Cambria Math" w:hAnsi="Cambria Math"/>
                      <w:i/>
                      <w:lang w:val="en-US"/>
                    </w:rPr>
                  </m:ctrlPr>
                </m:e>
              </m:d>
              <m:r>
                <w:rPr>
                  <w:rFonts w:ascii="Cambria Math" w:hAnsi="Cambria Math"/>
                  <w:lang w:val="en-US"/>
                </w:rPr>
                <m:t>dV</m:t>
              </m:r>
            </m:e>
          </m:nary>
        </m:oMath>
      </m:oMathPara>
    </w:p>
    <w:p w14:paraId="28FB11A7" w14:textId="6CEE1668" w:rsidR="0032109D" w:rsidRPr="00130955" w:rsidRDefault="0032109D" w:rsidP="0032109D">
      <w:pPr>
        <w:rPr>
          <w:lang w:val="en-US"/>
        </w:rPr>
      </w:pPr>
      <m:oMathPara>
        <m:oMath>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ctrlPr>
                    <w:rPr>
                      <w:rFonts w:ascii="Cambria Math" w:hAnsi="Cambria Math"/>
                      <w:i/>
                      <w:lang w:val="en-US"/>
                    </w:rPr>
                  </m:ctrlPr>
                </m:dPr>
                <m:e>
                  <m:r>
                    <m:rPr>
                      <m:sty m:val="bi"/>
                    </m:rPr>
                    <w:rPr>
                      <w:rFonts w:ascii="Cambria Math" w:hAnsi="Cambria Math"/>
                      <w:lang w:val="en-US"/>
                    </w:rPr>
                    <m:t>B</m:t>
                  </m:r>
                  <m:r>
                    <w:rPr>
                      <w:rFonts w:ascii="Cambria Math" w:hAnsi="Cambria Math"/>
                      <w:lang w:val="en-US"/>
                    </w:rPr>
                    <m:t>×</m:t>
                  </m:r>
                  <m:r>
                    <m:rPr>
                      <m:sty m:val="bi"/>
                    </m:rPr>
                    <w:rPr>
                      <w:rFonts w:ascii="Cambria Math" w:hAnsi="Cambria Math"/>
                      <w:lang w:val="en-US"/>
                    </w:rPr>
                    <m:t>w</m:t>
                  </m:r>
                </m:e>
              </m:d>
              <m:r>
                <w:rPr>
                  <w:rFonts w:ascii="Cambria Math" w:hAnsi="Cambria Math"/>
                  <w:lang w:val="en-US"/>
                </w:rPr>
                <m:t>⋅</m:t>
              </m:r>
              <m:r>
                <m:rPr>
                  <m:sty m:val="bi"/>
                </m:rPr>
                <w:rPr>
                  <w:rFonts w:ascii="Cambria Math" w:hAnsi="Cambria Math"/>
                  <w:lang w:val="en-US"/>
                </w:rPr>
                <m:t>n</m:t>
              </m:r>
              <m:r>
                <w:rPr>
                  <w:rFonts w:ascii="Cambria Math" w:hAnsi="Cambria Math"/>
                  <w:lang w:val="en-US"/>
                </w:rPr>
                <m:t>dS</m:t>
              </m:r>
            </m:e>
          </m:nary>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ctrlPr>
                    <w:rPr>
                      <w:rFonts w:ascii="Cambria Math" w:hAnsi="Cambria Math"/>
                      <w:i/>
                      <w:lang w:val="en-US"/>
                    </w:rPr>
                  </m:ctrlPr>
                </m:e>
              </m:d>
              <m:r>
                <w:rPr>
                  <w:rFonts w:ascii="Cambria Math" w:hAnsi="Cambria Math"/>
                  <w:lang w:val="en-US"/>
                </w:rPr>
                <m:t>dV</m:t>
              </m:r>
            </m:e>
          </m:nary>
          <m:r>
            <w:rPr>
              <w:rFonts w:ascii="Cambria Math" w:hAnsi="Cambria Math"/>
              <w:lang w:val="en-US"/>
            </w:rPr>
            <m:t>⋅⋅⋅(2)</m:t>
          </m:r>
        </m:oMath>
      </m:oMathPara>
    </w:p>
    <w:p w14:paraId="42E0F2FC" w14:textId="47C03BBB" w:rsidR="0032109D" w:rsidRDefault="0032109D" w:rsidP="0032109D">
      <w:pPr>
        <w:rPr>
          <w:lang w:val="en-US"/>
        </w:rPr>
      </w:pPr>
      <w:r>
        <w:rPr>
          <w:lang w:val="en-US"/>
        </w:rPr>
        <w:t xml:space="preserve">Where </w:t>
      </w:r>
      <m:oMath>
        <m:r>
          <m:rPr>
            <m:sty m:val="bi"/>
          </m:rPr>
          <w:rPr>
            <w:rFonts w:ascii="Cambria Math" w:hAnsi="Cambria Math"/>
            <w:lang w:val="en-US"/>
          </w:rPr>
          <m:t>B</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oMath>
      <w:r>
        <w:rPr>
          <w:lang w:val="en-US"/>
        </w:rPr>
        <w:t xml:space="preserve"> represents the magnetic field and </w:t>
      </w:r>
      <m:oMath>
        <m:r>
          <w:rPr>
            <w:rFonts w:ascii="Cambria Math" w:hAnsi="Cambria Math"/>
            <w:lang w:val="en-US"/>
          </w:rPr>
          <m:t>∂</m:t>
        </m:r>
        <m:r>
          <m:rPr>
            <m:sty m:val="p"/>
          </m:rPr>
          <w:rPr>
            <w:rFonts w:ascii="Cambria Math" w:hAnsi="Cambria Math"/>
            <w:lang w:val="en-US"/>
          </w:rPr>
          <m:t>Ω</m:t>
        </m:r>
      </m:oMath>
      <w:r>
        <w:rPr>
          <w:lang w:val="en-US"/>
        </w:rPr>
        <w:t xml:space="preserve"> indicates the boundary surface of the computational domain, and </w:t>
      </w:r>
      <m:oMath>
        <m:r>
          <m:rPr>
            <m:sty m:val="bi"/>
          </m:rPr>
          <w:rPr>
            <w:rFonts w:ascii="Cambria Math" w:hAnsi="Cambria Math"/>
            <w:lang w:val="en-US"/>
          </w:rPr>
          <m:t>n</m:t>
        </m:r>
      </m:oMath>
      <w:r>
        <w:rPr>
          <w:lang w:val="en-US"/>
        </w:rPr>
        <w:t xml:space="preserve"> is </w:t>
      </w:r>
      <w:proofErr w:type="gramStart"/>
      <w:r>
        <w:rPr>
          <w:lang w:val="en-US"/>
        </w:rPr>
        <w:t>a</w:t>
      </w:r>
      <w:proofErr w:type="gramEnd"/>
      <w:r>
        <w:rPr>
          <w:lang w:val="en-US"/>
        </w:rPr>
        <w:t xml:space="preserve"> outward unit vector normal to the surface </w:t>
      </w:r>
      <m:oMath>
        <m:r>
          <w:rPr>
            <w:rFonts w:ascii="Cambria Math" w:hAnsi="Cambria Math"/>
            <w:lang w:val="en-US"/>
          </w:rPr>
          <m:t>∂</m:t>
        </m:r>
        <m:r>
          <m:rPr>
            <m:sty m:val="p"/>
          </m:rPr>
          <w:rPr>
            <w:rFonts w:ascii="Cambria Math" w:hAnsi="Cambria Math"/>
            <w:lang w:val="en-US"/>
          </w:rPr>
          <m:t>Ω</m:t>
        </m:r>
      </m:oMath>
      <w:r>
        <w:rPr>
          <w:lang w:val="en-US"/>
        </w:rPr>
        <w:t xml:space="preserve">. </w:t>
      </w:r>
      <w:proofErr w:type="gramStart"/>
      <w:r>
        <w:rPr>
          <w:lang w:val="en-US"/>
        </w:rPr>
        <w:t>Taking into account</w:t>
      </w:r>
      <w:proofErr w:type="gramEnd"/>
      <w:r>
        <w:rPr>
          <w:lang w:val="en-US"/>
        </w:rPr>
        <w:t xml:space="preserve"> that at </w:t>
      </w:r>
      <m:oMath>
        <m:r>
          <w:rPr>
            <w:rFonts w:ascii="Cambria Math" w:hAnsi="Cambria Math"/>
            <w:lang w:val="en-US"/>
          </w:rPr>
          <m:t>∂</m:t>
        </m:r>
        <m:r>
          <m:rPr>
            <m:sty m:val="p"/>
          </m:rPr>
          <w:rPr>
            <w:rFonts w:ascii="Cambria Math" w:hAnsi="Cambria Math"/>
            <w:lang w:val="en-US"/>
          </w:rPr>
          <m:t>Ω</m:t>
        </m:r>
      </m:oMath>
      <w:r>
        <w:rPr>
          <w:lang w:val="en-US"/>
        </w:rPr>
        <w:t>,we can take</w:t>
      </w:r>
    </w:p>
    <w:p w14:paraId="4AD673AE" w14:textId="77777777" w:rsidR="0032109D" w:rsidRDefault="0032109D" w:rsidP="0032109D">
      <w:pPr>
        <w:rPr>
          <w:lang w:val="en-US"/>
        </w:rPr>
      </w:pPr>
      <m:oMathPara>
        <m:oMath>
          <m:r>
            <m:rPr>
              <m:sty m:val="bi"/>
            </m:rPr>
            <w:rPr>
              <w:rFonts w:ascii="Cambria Math" w:hAnsi="Cambria Math"/>
              <w:lang w:val="en-US"/>
            </w:rPr>
            <m:t>n</m:t>
          </m:r>
          <m:r>
            <w:rPr>
              <w:rFonts w:ascii="Cambria Math" w:hAnsi="Cambria Math"/>
              <w:lang w:val="en-US"/>
            </w:rPr>
            <m:t>⋅</m:t>
          </m:r>
          <m:d>
            <m:dPr>
              <m:ctrlPr>
                <w:rPr>
                  <w:rFonts w:ascii="Cambria Math" w:hAnsi="Cambria Math"/>
                  <w:i/>
                  <w:lang w:val="en-US"/>
                </w:rPr>
              </m:ctrlPr>
            </m:dPr>
            <m:e>
              <m:r>
                <w:rPr>
                  <w:rFonts w:ascii="Cambria Math" w:hAnsi="Cambria Math"/>
                  <w:lang w:val="en-US"/>
                </w:rPr>
                <m:t>B×w</m:t>
              </m:r>
            </m:e>
          </m:d>
          <m:r>
            <w:rPr>
              <w:rFonts w:ascii="Cambria Math" w:hAnsi="Cambria Math"/>
              <w:lang w:val="en-US"/>
            </w:rPr>
            <m:t>=w⋅</m:t>
          </m:r>
          <m:d>
            <m:dPr>
              <m:ctrlPr>
                <w:rPr>
                  <w:rFonts w:ascii="Cambria Math" w:hAnsi="Cambria Math"/>
                  <w:i/>
                  <w:lang w:val="en-US"/>
                </w:rPr>
              </m:ctrlPr>
            </m:dPr>
            <m:e>
              <m:r>
                <m:rPr>
                  <m:sty m:val="bi"/>
                </m:rPr>
                <w:rPr>
                  <w:rFonts w:ascii="Cambria Math" w:hAnsi="Cambria Math"/>
                  <w:lang w:val="en-US"/>
                </w:rPr>
                <m:t>n</m:t>
              </m:r>
              <m:r>
                <w:rPr>
                  <w:rFonts w:ascii="Cambria Math" w:hAnsi="Cambria Math"/>
                  <w:lang w:val="en-US"/>
                </w:rPr>
                <m:t>×</m:t>
              </m:r>
              <m:r>
                <m:rPr>
                  <m:sty m:val="bi"/>
                </m:rPr>
                <w:rPr>
                  <w:rFonts w:ascii="Cambria Math" w:hAnsi="Cambria Math"/>
                  <w:lang w:val="en-US"/>
                </w:rPr>
                <m:t>B</m:t>
              </m:r>
            </m:e>
          </m:d>
          <m:r>
            <w:rPr>
              <w:rFonts w:ascii="Cambria Math" w:hAnsi="Cambria Math"/>
              <w:lang w:val="en-US"/>
            </w:rPr>
            <m:t>=0,</m:t>
          </m:r>
        </m:oMath>
      </m:oMathPara>
    </w:p>
    <w:p w14:paraId="2020B4A7" w14:textId="5E1F6689" w:rsidR="0032109D" w:rsidRDefault="0032109D" w:rsidP="0032109D">
      <w:pPr>
        <w:rPr>
          <w:lang w:val="en-US"/>
        </w:rPr>
      </w:pPr>
      <w:r>
        <w:rPr>
          <w:lang w:val="en-US"/>
        </w:rPr>
        <w:t xml:space="preserve">where </w:t>
      </w:r>
      <m:oMath>
        <m:r>
          <m:rPr>
            <m:sty m:val="p"/>
          </m:rPr>
          <w:rPr>
            <w:rFonts w:ascii="Cambria Math" w:hAnsi="Cambria Math"/>
            <w:lang w:val="en-US"/>
          </w:rPr>
          <m:t>∇</m:t>
        </m:r>
        <m:r>
          <w:rPr>
            <w:rFonts w:ascii="Cambria Math" w:hAnsi="Cambria Math"/>
            <w:lang w:val="en-US"/>
          </w:rPr>
          <m:t>⋅</m:t>
        </m:r>
        <m:d>
          <m:dPr>
            <m:ctrlPr>
              <w:rPr>
                <w:rFonts w:ascii="Cambria Math" w:hAnsi="Cambria Math"/>
                <w:i/>
                <w:lang w:val="en-US"/>
              </w:rPr>
            </m:ctrlPr>
          </m:dPr>
          <m:e>
            <m:r>
              <m:rPr>
                <m:sty m:val="bi"/>
              </m:rPr>
              <w:rPr>
                <w:rFonts w:ascii="Cambria Math" w:hAnsi="Cambria Math"/>
                <w:lang w:val="en-US"/>
              </w:rPr>
              <m:t>n</m:t>
            </m:r>
            <m:r>
              <w:rPr>
                <w:rFonts w:ascii="Cambria Math" w:hAnsi="Cambria Math"/>
                <w:lang w:val="en-US"/>
              </w:rPr>
              <m:t>×</m:t>
            </m:r>
            <m:r>
              <m:rPr>
                <m:sty m:val="bi"/>
              </m:rPr>
              <w:rPr>
                <w:rFonts w:ascii="Cambria Math" w:hAnsi="Cambria Math"/>
                <w:lang w:val="en-US"/>
              </w:rPr>
              <m:t>B</m:t>
            </m:r>
          </m:e>
        </m:d>
        <m:r>
          <w:rPr>
            <w:rFonts w:ascii="Cambria Math" w:hAnsi="Cambria Math"/>
            <w:lang w:val="en-US"/>
          </w:rPr>
          <m:t>=B⋅</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n</m:t>
            </m:r>
          </m:e>
        </m:d>
        <m:r>
          <w:rPr>
            <w:rFonts w:ascii="Cambria Math" w:hAnsi="Cambria Math"/>
            <w:lang w:val="en-US"/>
          </w:rPr>
          <m:t>-n⋅</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×B</m:t>
            </m:r>
          </m:e>
        </m:d>
        <m:r>
          <w:rPr>
            <w:rFonts w:ascii="Cambria Math" w:hAnsi="Cambria Math"/>
            <w:lang w:val="en-US"/>
          </w:rPr>
          <m:t>=-n⋅</m:t>
        </m:r>
        <m:d>
          <m:dPr>
            <m:ctrlPr>
              <w:rPr>
                <w:rFonts w:ascii="Cambria Math" w:hAnsi="Cambria Math"/>
                <w:i/>
                <w:lang w:val="en-US"/>
              </w:rPr>
            </m:ctrlPr>
          </m:dPr>
          <m:e>
            <m:r>
              <w:rPr>
                <w:rFonts w:ascii="Cambria Math" w:hAnsi="Cambria Math"/>
                <w:lang w:val="en-US"/>
              </w:rPr>
              <m:t>μ</m:t>
            </m:r>
            <m:r>
              <m:rPr>
                <m:sty m:val="bi"/>
              </m:rPr>
              <w:rPr>
                <w:rFonts w:ascii="Cambria Math" w:hAnsi="Cambria Math"/>
                <w:lang w:val="en-US"/>
              </w:rPr>
              <m:t>j</m:t>
            </m:r>
          </m:e>
        </m:d>
        <m:r>
          <w:rPr>
            <w:rFonts w:ascii="Cambria Math" w:hAnsi="Cambria Math"/>
            <w:lang w:val="en-US"/>
          </w:rPr>
          <m:t>=0</m:t>
        </m:r>
      </m:oMath>
      <w:r>
        <w:rPr>
          <w:lang w:val="en-US"/>
        </w:rPr>
        <w:t xml:space="preserve"> indicates there are no electric current penetra</w:t>
      </w:r>
      <w:r w:rsidR="008D10D7">
        <w:rPr>
          <w:lang w:val="en-US"/>
        </w:rPr>
        <w:t>ting</w:t>
      </w:r>
      <w:r>
        <w:rPr>
          <w:lang w:val="en-US"/>
        </w:rPr>
        <w:t xml:space="preserve"> the boundary surface. Then, Eq. (2) reduces to</w:t>
      </w:r>
    </w:p>
    <w:p w14:paraId="21BF275D" w14:textId="4EA6A115" w:rsidR="0032109D" w:rsidRPr="001B587A" w:rsidRDefault="004A652A" w:rsidP="0032109D">
      <w:pPr>
        <w:rPr>
          <w:lang w:val="en-US"/>
        </w:rPr>
      </w:pPr>
      <m:oMathPara>
        <m:oMath>
          <m:nary>
            <m:naryPr>
              <m:limLoc m:val="subSup"/>
              <m:ctrlPr>
                <w:rPr>
                  <w:rFonts w:ascii="Cambria Math" w:hAnsi="Cambria Math"/>
                  <w:i/>
                  <w:lang w:val="en-US"/>
                </w:rPr>
              </m:ctrlPr>
            </m:naryPr>
            <m:sub>
              <m:r>
                <m:rPr>
                  <m:sty m:val="p"/>
                </m:rPr>
                <w:rPr>
                  <w:rFonts w:ascii="Cambria Math" w:hAnsi="Cambria Math"/>
                  <w:lang w:val="en-US"/>
                </w:rPr>
                <m:t>Ω</m:t>
              </m:r>
            </m:sub>
            <m:sup/>
            <m:e>
              <m:r>
                <m:rPr>
                  <m:sty m:val="bi"/>
                </m:rPr>
                <w:rPr>
                  <w:rFonts w:ascii="Cambria Math" w:hAnsi="Cambria Math"/>
                  <w:lang w:val="en-US"/>
                </w:rPr>
                <m:t>w</m:t>
              </m:r>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r>
                <w:rPr>
                  <w:rFonts w:ascii="Cambria Math" w:hAnsi="Cambria Math"/>
                  <w:lang w:val="en-US"/>
                </w:rPr>
                <m:t>dV=</m:t>
              </m:r>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ctrlPr>
                        <w:rPr>
                          <w:rFonts w:ascii="Cambria Math" w:hAnsi="Cambria Math"/>
                          <w:i/>
                          <w:lang w:val="en-US"/>
                        </w:rPr>
                      </m:ctrlPr>
                    </m:e>
                  </m:d>
                  <m:r>
                    <w:rPr>
                      <w:rFonts w:ascii="Cambria Math" w:hAnsi="Cambria Math"/>
                      <w:lang w:val="en-US"/>
                    </w:rPr>
                    <m:t>dV</m:t>
                  </m:r>
                </m:e>
              </m:nary>
            </m:e>
          </m:nary>
          <m:r>
            <w:rPr>
              <w:rFonts w:ascii="Cambria Math" w:hAnsi="Cambria Math"/>
              <w:lang w:val="en-US"/>
            </w:rPr>
            <m:t>⋅⋅⋅</m:t>
          </m:r>
          <m:d>
            <m:dPr>
              <m:ctrlPr>
                <w:rPr>
                  <w:rFonts w:ascii="Cambria Math" w:hAnsi="Cambria Math"/>
                  <w:i/>
                  <w:lang w:val="en-US"/>
                </w:rPr>
              </m:ctrlPr>
            </m:dPr>
            <m:e>
              <m:r>
                <w:rPr>
                  <w:rFonts w:ascii="Cambria Math" w:hAnsi="Cambria Math"/>
                  <w:lang w:val="en-US"/>
                </w:rPr>
                <m:t>3</m:t>
              </m:r>
            </m:e>
          </m:d>
        </m:oMath>
      </m:oMathPara>
    </w:p>
    <w:p w14:paraId="3D55D335" w14:textId="77777777" w:rsidR="0032109D" w:rsidRDefault="0032109D" w:rsidP="0032109D">
      <w:pPr>
        <w:rPr>
          <w:lang w:val="en-US"/>
        </w:rPr>
      </w:pPr>
      <w:r>
        <w:rPr>
          <w:lang w:val="en-US"/>
        </w:rPr>
        <w:t>Substituting Eq. (3) into Eq. (1), we obtain</w:t>
      </w:r>
    </w:p>
    <w:p w14:paraId="2094697A" w14:textId="5DF02CC1" w:rsidR="0032109D" w:rsidRPr="001B587A" w:rsidRDefault="004A652A" w:rsidP="0032109D">
      <w:pPr>
        <w:rPr>
          <w:lang w:val="en-US"/>
        </w:rPr>
      </w:pPr>
      <m:oMathPara>
        <m:oMath>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ctrlPr>
                    <w:rPr>
                      <w:rFonts w:ascii="Cambria Math" w:hAnsi="Cambria Math"/>
                      <w:i/>
                      <w:lang w:val="en-US"/>
                    </w:rPr>
                  </m:ctrlPr>
                </m:e>
              </m:d>
              <m:r>
                <w:rPr>
                  <w:rFonts w:ascii="Cambria Math" w:hAnsi="Cambria Math"/>
                  <w:lang w:val="en-US"/>
                </w:rPr>
                <m:t>dV</m:t>
              </m:r>
            </m:e>
          </m:nary>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r>
                <w:rPr>
                  <w:rFonts w:ascii="Cambria Math" w:hAnsi="Cambria Math"/>
                  <w:lang w:val="en-US"/>
                </w:rPr>
                <m:t>iωμσ</m:t>
              </m:r>
              <m:r>
                <m:rPr>
                  <m:sty m:val="bi"/>
                </m:rPr>
                <w:rPr>
                  <w:rFonts w:ascii="Cambria Math" w:hAnsi="Cambria Math"/>
                  <w:lang w:val="en-US"/>
                </w:rPr>
                <m:t>w</m:t>
              </m:r>
              <m:r>
                <w:rPr>
                  <w:rFonts w:ascii="Cambria Math" w:hAnsi="Cambria Math"/>
                  <w:lang w:val="en-US"/>
                </w:rPr>
                <m:t>⋅</m:t>
              </m:r>
              <m:r>
                <m:rPr>
                  <m:sty m:val="bi"/>
                </m:rPr>
                <w:rPr>
                  <w:rFonts w:ascii="Cambria Math" w:hAnsi="Cambria Math"/>
                  <w:lang w:val="en-US"/>
                </w:rPr>
                <m:t>A</m:t>
              </m:r>
              <m:r>
                <w:rPr>
                  <w:rFonts w:ascii="Cambria Math" w:hAnsi="Cambria Math"/>
                  <w:lang w:val="en-US"/>
                </w:rPr>
                <m:t>dV</m:t>
              </m:r>
            </m:e>
          </m:nary>
          <m:r>
            <w:rPr>
              <w:rFonts w:ascii="Cambria Math" w:hAnsi="Cambria Math"/>
              <w:lang w:val="en-US"/>
            </w:rPr>
            <m:t>=μ</m:t>
          </m:r>
          <m:nary>
            <m:naryPr>
              <m:limLoc m:val="subSup"/>
              <m:ctrlPr>
                <w:rPr>
                  <w:rFonts w:ascii="Cambria Math" w:hAnsi="Cambria Math"/>
                  <w:i/>
                  <w:lang w:val="en-US"/>
                </w:rPr>
              </m:ctrlPr>
            </m:naryPr>
            <m:sub>
              <m:r>
                <m:rPr>
                  <m:sty m:val="p"/>
                </m:rPr>
                <w:rPr>
                  <w:rFonts w:ascii="Cambria Math" w:hAnsi="Cambria Math"/>
                  <w:lang w:val="en-US"/>
                </w:rPr>
                <m:t>Ω</m:t>
              </m:r>
            </m:sub>
            <m:sup/>
            <m:e>
              <m:r>
                <m:rPr>
                  <m:sty m:val="bi"/>
                </m:rPr>
                <w:rPr>
                  <w:rFonts w:ascii="Cambria Math" w:hAnsi="Cambria Math"/>
                  <w:lang w:val="en-US"/>
                </w:rPr>
                <m:t>w</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r>
                <w:rPr>
                  <w:rFonts w:ascii="Cambria Math" w:hAnsi="Cambria Math"/>
                  <w:lang w:val="en-US"/>
                </w:rPr>
                <m:t>dV</m:t>
              </m:r>
            </m:e>
          </m:nary>
          <m:r>
            <w:rPr>
              <w:rFonts w:ascii="Cambria Math" w:hAnsi="Cambria Math"/>
              <w:lang w:val="en-US"/>
            </w:rPr>
            <m:t>.⋅⋅⋅</m:t>
          </m:r>
          <m:d>
            <m:dPr>
              <m:ctrlPr>
                <w:rPr>
                  <w:rFonts w:ascii="Cambria Math" w:hAnsi="Cambria Math"/>
                  <w:i/>
                  <w:lang w:val="en-US"/>
                </w:rPr>
              </m:ctrlPr>
            </m:dPr>
            <m:e>
              <m:r>
                <w:rPr>
                  <w:rFonts w:ascii="Cambria Math" w:hAnsi="Cambria Math"/>
                  <w:lang w:val="en-US"/>
                </w:rPr>
                <m:t>4</m:t>
              </m:r>
            </m:e>
          </m:d>
        </m:oMath>
      </m:oMathPara>
    </w:p>
    <w:p w14:paraId="789F4343" w14:textId="77777777" w:rsidR="0032109D" w:rsidRDefault="0032109D" w:rsidP="0032109D">
      <w:pPr>
        <w:rPr>
          <w:lang w:val="en-US"/>
        </w:rPr>
      </w:pPr>
      <w:r>
        <w:rPr>
          <w:lang w:val="en-US"/>
        </w:rPr>
        <w:t xml:space="preserve">In the finite element method, we divide the numerical domain into finite number of the tetrahedrons and calculate the volume integral for each tetrahedral element. In the remaining, we think only </w:t>
      </w:r>
      <w:proofErr w:type="gramStart"/>
      <w:r>
        <w:rPr>
          <w:lang w:val="en-US"/>
        </w:rPr>
        <w:t>an</w:t>
      </w:r>
      <w:proofErr w:type="gramEnd"/>
      <w:r>
        <w:rPr>
          <w:lang w:val="en-US"/>
        </w:rPr>
        <w:t xml:space="preserve"> volume integral for e-</w:t>
      </w:r>
      <w:proofErr w:type="spellStart"/>
      <w:r>
        <w:rPr>
          <w:lang w:val="en-US"/>
        </w:rPr>
        <w:t>th</w:t>
      </w:r>
      <w:proofErr w:type="spellEnd"/>
      <w:r>
        <w:rPr>
          <w:lang w:val="en-US"/>
        </w:rPr>
        <w:t xml:space="preserve"> element, </w:t>
      </w:r>
      <m:oMath>
        <m:sSub>
          <m:sSubPr>
            <m:ctrlPr>
              <w:rPr>
                <w:rFonts w:ascii="Cambria Math" w:hAnsi="Cambria Math"/>
                <w:i/>
                <w:lang w:val="en-US"/>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lang w:val="en-US"/>
              </w:rPr>
              <m:t>e</m:t>
            </m:r>
          </m:sub>
        </m:sSub>
      </m:oMath>
      <w:r>
        <w:rPr>
          <w:lang w:val="en-US"/>
        </w:rPr>
        <w:t>, then Eq. (4) is rewritten for e-</w:t>
      </w:r>
      <w:proofErr w:type="spellStart"/>
      <w:r>
        <w:rPr>
          <w:lang w:val="en-US"/>
        </w:rPr>
        <w:t>th</w:t>
      </w:r>
      <w:proofErr w:type="spellEnd"/>
      <w:r>
        <w:rPr>
          <w:lang w:val="en-US"/>
        </w:rPr>
        <w:t xml:space="preserve"> element as</w:t>
      </w:r>
    </w:p>
    <w:p w14:paraId="10E4484B" w14:textId="77777777" w:rsidR="0032109D" w:rsidRPr="00867C5C" w:rsidRDefault="004A652A" w:rsidP="0032109D">
      <w:pPr>
        <w:rPr>
          <w:lang w:val="en-US"/>
        </w:rPr>
      </w:pPr>
      <m:oMathPara>
        <m:oMath>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i</m:t>
                          </m:r>
                        </m:sub>
                      </m:sSub>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A</m:t>
                          </m:r>
                        </m:e>
                        <m:sub>
                          <m:r>
                            <w:rPr>
                              <w:rFonts w:ascii="Cambria Math" w:hAnsi="Cambria Math"/>
                              <w:lang w:val="en-US"/>
                            </w:rPr>
                            <m:t>e</m:t>
                          </m:r>
                        </m:sub>
                      </m:sSub>
                    </m:e>
                  </m:d>
                  <m:ctrlPr>
                    <w:rPr>
                      <w:rFonts w:ascii="Cambria Math" w:hAnsi="Cambria Math"/>
                      <w:i/>
                      <w:lang w:val="en-US"/>
                    </w:rPr>
                  </m:ctrlPr>
                </m:e>
              </m:d>
              <m:r>
                <w:rPr>
                  <w:rFonts w:ascii="Cambria Math" w:hAnsi="Cambria Math"/>
                  <w:lang w:val="en-US"/>
                </w:rPr>
                <m:t>dV</m:t>
              </m:r>
            </m:e>
          </m:nary>
          <m:r>
            <w:rPr>
              <w:rFonts w:ascii="Cambria Math" w:hAnsi="Cambria Math"/>
              <w:lang w:val="en-US"/>
            </w:rPr>
            <m:t>+</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r>
                <w:rPr>
                  <w:rFonts w:ascii="Cambria Math" w:hAnsi="Cambria Math"/>
                  <w:lang w:val="en-US"/>
                </w:rPr>
                <m:t>iωμσ</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A</m:t>
                  </m:r>
                </m:e>
                <m:sub>
                  <m:r>
                    <w:rPr>
                      <w:rFonts w:ascii="Cambria Math" w:hAnsi="Cambria Math"/>
                      <w:lang w:val="en-US"/>
                    </w:rPr>
                    <m:t>e</m:t>
                  </m:r>
                </m:sub>
              </m:sSub>
              <m:r>
                <w:rPr>
                  <w:rFonts w:ascii="Cambria Math" w:hAnsi="Cambria Math"/>
                  <w:lang w:val="en-US"/>
                </w:rPr>
                <m:t>dV</m:t>
              </m:r>
            </m:e>
          </m:nary>
          <m:r>
            <w:rPr>
              <w:rFonts w:ascii="Cambria Math" w:hAnsi="Cambria Math"/>
              <w:lang w:val="en-US"/>
            </w:rPr>
            <m:t>=μ</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sub>
              </m:sSub>
              <m:r>
                <w:rPr>
                  <w:rFonts w:ascii="Cambria Math" w:hAnsi="Cambria Math"/>
                  <w:lang w:val="en-US"/>
                </w:rPr>
                <m:t>dV</m:t>
              </m:r>
            </m:e>
          </m:nary>
          <m:r>
            <w:rPr>
              <w:rFonts w:ascii="Cambria Math" w:hAnsi="Cambria Math"/>
              <w:lang w:val="en-US"/>
            </w:rPr>
            <m:t>⋅⋅⋅(5)</m:t>
          </m:r>
        </m:oMath>
      </m:oMathPara>
    </w:p>
    <w:p w14:paraId="20B62EE7" w14:textId="77777777" w:rsidR="0032109D" w:rsidRDefault="0032109D" w:rsidP="0032109D">
      <w:pPr>
        <w:rPr>
          <w:lang w:val="en-US"/>
        </w:rPr>
      </w:pPr>
      <w:r>
        <w:rPr>
          <w:lang w:val="en-US"/>
        </w:rPr>
        <w:lastRenderedPageBreak/>
        <w:t xml:space="preserve">where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xml:space="preserve"> (i=1,⋅⋅⋅,6)</m:t>
        </m:r>
      </m:oMath>
      <w:r>
        <w:rPr>
          <w:lang w:val="en-US"/>
        </w:rPr>
        <w:t xml:space="preserve"> is the edge-basis function for each edge of the e-</w:t>
      </w:r>
      <w:proofErr w:type="spellStart"/>
      <w:r>
        <w:rPr>
          <w:lang w:val="en-US"/>
        </w:rPr>
        <w:t>th</w:t>
      </w:r>
      <w:proofErr w:type="spellEnd"/>
      <w:r>
        <w:rPr>
          <w:lang w:val="en-US"/>
        </w:rPr>
        <w:t xml:space="preserve"> tetrahedron. We represent the vector potential in the e-</w:t>
      </w:r>
      <w:proofErr w:type="spellStart"/>
      <w:r>
        <w:rPr>
          <w:lang w:val="en-US"/>
        </w:rPr>
        <w:t>th</w:t>
      </w:r>
      <w:proofErr w:type="spellEnd"/>
      <w:r>
        <w:rPr>
          <w:lang w:val="en-US"/>
        </w:rPr>
        <w:t xml:space="preserve"> element as</w:t>
      </w:r>
    </w:p>
    <w:p w14:paraId="08321C9A" w14:textId="77777777" w:rsidR="0032109D" w:rsidRPr="007E0C10" w:rsidRDefault="004A652A" w:rsidP="0032109D">
      <w:pPr>
        <w:rPr>
          <w:b/>
          <w:bCs/>
          <w:lang w:val="en-US"/>
        </w:rPr>
      </w:pPr>
      <m:oMathPara>
        <m:oMath>
          <m:sSub>
            <m:sSubPr>
              <m:ctrlPr>
                <w:rPr>
                  <w:rFonts w:ascii="Cambria Math" w:hAnsi="Cambria Math"/>
                  <w:b/>
                  <w:bCs/>
                  <w:i/>
                  <w:lang w:val="en-US"/>
                </w:rPr>
              </m:ctrlPr>
            </m:sSubPr>
            <m:e>
              <m:r>
                <m:rPr>
                  <m:sty m:val="bi"/>
                </m:rPr>
                <w:rPr>
                  <w:rFonts w:ascii="Cambria Math" w:hAnsi="Cambria Math"/>
                  <w:lang w:val="en-US"/>
                </w:rPr>
                <m:t>A</m:t>
              </m:r>
            </m:e>
            <m:sub>
              <m:r>
                <m:rPr>
                  <m:sty m:val="bi"/>
                </m:rPr>
                <w:rPr>
                  <w:rFonts w:ascii="Cambria Math" w:hAnsi="Cambria Math"/>
                  <w:lang w:val="en-US"/>
                </w:rPr>
                <m:t>e</m:t>
              </m:r>
            </m:sub>
          </m:sSub>
          <m:r>
            <m:rPr>
              <m:sty m:val="bi"/>
            </m:rP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sSub>
                <m:sSubPr>
                  <m:ctrlPr>
                    <w:rPr>
                      <w:rFonts w:ascii="Cambria Math" w:hAnsi="Cambria Math"/>
                      <w:b/>
                      <w:bCs/>
                      <w:i/>
                      <w:lang w:val="en-US"/>
                    </w:rPr>
                  </m:ctrlPr>
                </m:sSubPr>
                <m:e>
                  <m:r>
                    <m:rPr>
                      <m:sty m:val="bi"/>
                    </m:rPr>
                    <w:rPr>
                      <w:rFonts w:ascii="Cambria Math" w:hAnsi="Cambria Math"/>
                      <w:lang w:val="en-US"/>
                    </w:rPr>
                    <m:t>w</m:t>
                  </m:r>
                </m:e>
                <m:sub>
                  <m:r>
                    <w:rPr>
                      <w:rFonts w:ascii="Cambria Math" w:hAnsi="Cambria Math"/>
                      <w:lang w:val="en-US"/>
                    </w:rPr>
                    <m:t>j</m:t>
                  </m:r>
                </m:sub>
              </m:sSub>
              <m:sSub>
                <m:sSubPr>
                  <m:ctrlPr>
                    <w:rPr>
                      <w:rFonts w:ascii="Cambria Math" w:hAnsi="Cambria Math"/>
                      <w:b/>
                      <w:bCs/>
                      <w:i/>
                      <w:lang w:val="en-US"/>
                    </w:rPr>
                  </m:ctrlPr>
                </m:sSubPr>
                <m:e>
                  <m:r>
                    <w:rPr>
                      <w:rFonts w:ascii="Cambria Math" w:hAnsi="Cambria Math"/>
                      <w:lang w:val="en-US"/>
                    </w:rPr>
                    <m:t>[Al]</m:t>
                  </m:r>
                  <m:ctrlPr>
                    <w:rPr>
                      <w:rFonts w:ascii="Cambria Math" w:hAnsi="Cambria Math"/>
                      <w:i/>
                      <w:lang w:val="en-US"/>
                    </w:rPr>
                  </m:ctrlPr>
                </m:e>
                <m:sub>
                  <m:r>
                    <w:rPr>
                      <w:rFonts w:ascii="Cambria Math" w:hAnsi="Cambria Math"/>
                      <w:lang w:val="en-US"/>
                    </w:rPr>
                    <m:t>j</m:t>
                  </m:r>
                </m:sub>
              </m:sSub>
            </m:e>
          </m:nary>
          <m:r>
            <m:rPr>
              <m:sty m:val="bi"/>
            </m:rPr>
            <w:rPr>
              <w:rFonts w:ascii="Cambria Math" w:hAnsi="Cambria Math"/>
              <w:lang w:val="en-US"/>
            </w:rPr>
            <m:t>⋅⋅⋅⋅(6)</m:t>
          </m:r>
        </m:oMath>
      </m:oMathPara>
    </w:p>
    <w:p w14:paraId="057FFAC5" w14:textId="77777777" w:rsidR="0032109D" w:rsidRPr="001B587A" w:rsidRDefault="0032109D" w:rsidP="0032109D">
      <w:pPr>
        <w:rPr>
          <w:lang w:val="en-US"/>
        </w:rPr>
      </w:pPr>
      <w:proofErr w:type="spellStart"/>
      <w:r w:rsidRPr="007E0C10">
        <w:rPr>
          <w:lang w:val="en-US"/>
        </w:rPr>
        <w:t>wehre</w:t>
      </w:r>
      <w:proofErr w:type="spellEnd"/>
    </w:p>
    <w:p w14:paraId="19C3FB3C" w14:textId="77777777" w:rsidR="0032109D" w:rsidRPr="004D236A" w:rsidRDefault="004A652A" w:rsidP="0032109D">
      <w:pPr>
        <w:rPr>
          <w:lang w:val="en-US"/>
        </w:rPr>
      </w:pPr>
      <m:oMathPara>
        <m:oMath>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kl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oMath>
      </m:oMathPara>
    </w:p>
    <w:p w14:paraId="0E89F1F6" w14:textId="77777777" w:rsidR="0032109D" w:rsidRDefault="004A652A" w:rsidP="0032109D">
      <w:pPr>
        <w:rPr>
          <w:lang w:val="en-US"/>
        </w:rPr>
      </w:pP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oMath>
      <w:r w:rsidR="0032109D">
        <w:rPr>
          <w:lang w:val="en-US"/>
        </w:rPr>
        <w:t xml:space="preserve"> is the nodal basis function. The relationship between j and </w:t>
      </w:r>
      <w:proofErr w:type="spellStart"/>
      <w:proofErr w:type="gramStart"/>
      <w:r w:rsidR="0032109D">
        <w:rPr>
          <w:lang w:val="en-US"/>
        </w:rPr>
        <w:t>k,l</w:t>
      </w:r>
      <w:proofErr w:type="spellEnd"/>
      <w:proofErr w:type="gramEnd"/>
      <w:r w:rsidR="0032109D">
        <w:rPr>
          <w:lang w:val="en-US"/>
        </w:rPr>
        <w:t xml:space="preserve"> </w:t>
      </w:r>
      <w:proofErr w:type="gramStart"/>
      <w:r w:rsidR="0032109D">
        <w:rPr>
          <w:lang w:val="en-US"/>
        </w:rPr>
        <w:t>are</w:t>
      </w:r>
      <w:proofErr w:type="gramEnd"/>
      <w:r w:rsidR="0032109D">
        <w:rPr>
          <w:lang w:val="en-US"/>
        </w:rPr>
        <w:t xml:space="preserve"> shown in the following figure and table.</w:t>
      </w:r>
    </w:p>
    <w:p w14:paraId="5D141094" w14:textId="77777777" w:rsidR="0032109D" w:rsidRDefault="0032109D" w:rsidP="0032109D">
      <w:pPr>
        <w:jc w:val="center"/>
        <w:rPr>
          <w:lang w:val="en-US"/>
        </w:rPr>
      </w:pPr>
      <w:r w:rsidRPr="00BD03FE">
        <w:rPr>
          <w:noProof/>
          <w:lang w:val="en-US"/>
        </w:rPr>
        <w:drawing>
          <wp:inline distT="0" distB="0" distL="0" distR="0" wp14:anchorId="4A0ABD48" wp14:editId="190C5BFC">
            <wp:extent cx="3302000" cy="22225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stretch>
                      <a:fillRect/>
                    </a:stretch>
                  </pic:blipFill>
                  <pic:spPr>
                    <a:xfrm>
                      <a:off x="0" y="0"/>
                      <a:ext cx="3302000" cy="2222500"/>
                    </a:xfrm>
                    <a:prstGeom prst="rect">
                      <a:avLst/>
                    </a:prstGeom>
                  </pic:spPr>
                </pic:pic>
              </a:graphicData>
            </a:graphic>
          </wp:inline>
        </w:drawing>
      </w:r>
    </w:p>
    <w:p w14:paraId="65CCF007" w14:textId="77777777" w:rsidR="0032109D" w:rsidRDefault="0032109D" w:rsidP="0032109D">
      <w:pPr>
        <w:rPr>
          <w:lang w:val="en-US"/>
        </w:rPr>
      </w:pPr>
    </w:p>
    <w:tbl>
      <w:tblPr>
        <w:tblStyle w:val="a7"/>
        <w:tblW w:w="0" w:type="auto"/>
        <w:jc w:val="center"/>
        <w:tblLayout w:type="fixed"/>
        <w:tblLook w:val="04A0" w:firstRow="1" w:lastRow="0" w:firstColumn="1" w:lastColumn="0" w:noHBand="0" w:noVBand="1"/>
      </w:tblPr>
      <w:tblGrid>
        <w:gridCol w:w="1644"/>
        <w:gridCol w:w="1644"/>
        <w:gridCol w:w="1644"/>
        <w:gridCol w:w="1644"/>
        <w:gridCol w:w="1644"/>
      </w:tblGrid>
      <w:tr w:rsidR="0032109D" w14:paraId="0E66B52C" w14:textId="77777777" w:rsidTr="004A652A">
        <w:trPr>
          <w:jc w:val="center"/>
        </w:trPr>
        <w:tc>
          <w:tcPr>
            <w:tcW w:w="1644" w:type="dxa"/>
            <w:tcBorders>
              <w:bottom w:val="double" w:sz="4" w:space="0" w:color="auto"/>
              <w:right w:val="double" w:sz="4" w:space="0" w:color="auto"/>
            </w:tcBorders>
          </w:tcPr>
          <w:p w14:paraId="02213CD3" w14:textId="77777777" w:rsidR="0032109D" w:rsidRDefault="0032109D" w:rsidP="004A652A">
            <w:pPr>
              <w:jc w:val="center"/>
              <w:rPr>
                <w:lang w:val="en-US"/>
              </w:rPr>
            </w:pPr>
            <w:proofErr w:type="spellStart"/>
            <w:r>
              <w:rPr>
                <w:lang w:val="en-US"/>
              </w:rPr>
              <w:t>i</w:t>
            </w:r>
            <w:proofErr w:type="spellEnd"/>
            <w:r>
              <w:rPr>
                <w:lang w:val="en-US"/>
              </w:rPr>
              <w:t>, j (edge id)</w:t>
            </w:r>
          </w:p>
        </w:tc>
        <w:tc>
          <w:tcPr>
            <w:tcW w:w="1644" w:type="dxa"/>
            <w:tcBorders>
              <w:left w:val="double" w:sz="4" w:space="0" w:color="auto"/>
              <w:bottom w:val="double" w:sz="4" w:space="0" w:color="auto"/>
            </w:tcBorders>
          </w:tcPr>
          <w:p w14:paraId="50271CEE" w14:textId="77777777" w:rsidR="0032109D" w:rsidRDefault="0032109D" w:rsidP="004A652A">
            <w:pPr>
              <w:jc w:val="center"/>
              <w:rPr>
                <w:lang w:val="en-US"/>
              </w:rPr>
            </w:pPr>
            <w:r>
              <w:rPr>
                <w:lang w:val="en-US"/>
              </w:rPr>
              <w:t>k</w:t>
            </w:r>
          </w:p>
        </w:tc>
        <w:tc>
          <w:tcPr>
            <w:tcW w:w="1644" w:type="dxa"/>
            <w:tcBorders>
              <w:bottom w:val="double" w:sz="4" w:space="0" w:color="auto"/>
              <w:right w:val="double" w:sz="4" w:space="0" w:color="000000"/>
            </w:tcBorders>
          </w:tcPr>
          <w:p w14:paraId="078DABBC" w14:textId="77777777" w:rsidR="0032109D" w:rsidRDefault="0032109D" w:rsidP="004A652A">
            <w:pPr>
              <w:jc w:val="center"/>
              <w:rPr>
                <w:lang w:val="en-US"/>
              </w:rPr>
            </w:pPr>
            <w:r>
              <w:rPr>
                <w:lang w:val="en-US"/>
              </w:rPr>
              <w:t>l</w:t>
            </w:r>
          </w:p>
        </w:tc>
        <w:tc>
          <w:tcPr>
            <w:tcW w:w="1644" w:type="dxa"/>
            <w:tcBorders>
              <w:left w:val="double" w:sz="4" w:space="0" w:color="000000"/>
              <w:bottom w:val="double" w:sz="4" w:space="0" w:color="auto"/>
            </w:tcBorders>
          </w:tcPr>
          <w:p w14:paraId="61020A89" w14:textId="77777777" w:rsidR="0032109D" w:rsidRDefault="0032109D" w:rsidP="004A652A">
            <w:pPr>
              <w:jc w:val="center"/>
              <w:rPr>
                <w:lang w:val="en-US"/>
              </w:rPr>
            </w:pPr>
            <w:r>
              <w:rPr>
                <w:lang w:val="en-US"/>
              </w:rPr>
              <w:t>m</w:t>
            </w:r>
          </w:p>
        </w:tc>
        <w:tc>
          <w:tcPr>
            <w:tcW w:w="1644" w:type="dxa"/>
            <w:tcBorders>
              <w:bottom w:val="double" w:sz="4" w:space="0" w:color="auto"/>
            </w:tcBorders>
          </w:tcPr>
          <w:p w14:paraId="265B0F4D" w14:textId="77777777" w:rsidR="0032109D" w:rsidRDefault="0032109D" w:rsidP="004A652A">
            <w:pPr>
              <w:jc w:val="center"/>
              <w:rPr>
                <w:lang w:val="en-US"/>
              </w:rPr>
            </w:pPr>
            <w:r>
              <w:rPr>
                <w:lang w:val="en-US"/>
              </w:rPr>
              <w:t>n</w:t>
            </w:r>
          </w:p>
        </w:tc>
      </w:tr>
      <w:tr w:rsidR="0032109D" w14:paraId="0B5B46F9" w14:textId="77777777" w:rsidTr="004A652A">
        <w:trPr>
          <w:jc w:val="center"/>
        </w:trPr>
        <w:tc>
          <w:tcPr>
            <w:tcW w:w="1644" w:type="dxa"/>
            <w:tcBorders>
              <w:top w:val="double" w:sz="4" w:space="0" w:color="auto"/>
              <w:right w:val="double" w:sz="4" w:space="0" w:color="auto"/>
            </w:tcBorders>
          </w:tcPr>
          <w:p w14:paraId="1541154E" w14:textId="77777777" w:rsidR="0032109D" w:rsidRDefault="0032109D" w:rsidP="004A652A">
            <w:pPr>
              <w:jc w:val="center"/>
              <w:rPr>
                <w:lang w:val="en-US"/>
              </w:rPr>
            </w:pPr>
            <w:r>
              <w:rPr>
                <w:lang w:val="en-US"/>
              </w:rPr>
              <w:t>1</w:t>
            </w:r>
          </w:p>
        </w:tc>
        <w:tc>
          <w:tcPr>
            <w:tcW w:w="1644" w:type="dxa"/>
            <w:tcBorders>
              <w:top w:val="double" w:sz="4" w:space="0" w:color="auto"/>
              <w:left w:val="double" w:sz="4" w:space="0" w:color="auto"/>
            </w:tcBorders>
          </w:tcPr>
          <w:p w14:paraId="7CDB0D46" w14:textId="77777777" w:rsidR="0032109D" w:rsidRDefault="0032109D" w:rsidP="004A652A">
            <w:pPr>
              <w:jc w:val="center"/>
              <w:rPr>
                <w:lang w:val="en-US"/>
              </w:rPr>
            </w:pPr>
            <w:r>
              <w:rPr>
                <w:lang w:val="en-US"/>
              </w:rPr>
              <w:t>1</w:t>
            </w:r>
          </w:p>
        </w:tc>
        <w:tc>
          <w:tcPr>
            <w:tcW w:w="1644" w:type="dxa"/>
            <w:tcBorders>
              <w:top w:val="double" w:sz="4" w:space="0" w:color="auto"/>
              <w:right w:val="double" w:sz="4" w:space="0" w:color="000000"/>
            </w:tcBorders>
          </w:tcPr>
          <w:p w14:paraId="7A99429E" w14:textId="77777777" w:rsidR="0032109D" w:rsidRDefault="0032109D" w:rsidP="004A652A">
            <w:pPr>
              <w:jc w:val="center"/>
              <w:rPr>
                <w:lang w:val="en-US"/>
              </w:rPr>
            </w:pPr>
            <w:r>
              <w:rPr>
                <w:lang w:val="en-US"/>
              </w:rPr>
              <w:t>2</w:t>
            </w:r>
          </w:p>
        </w:tc>
        <w:tc>
          <w:tcPr>
            <w:tcW w:w="1644" w:type="dxa"/>
            <w:tcBorders>
              <w:top w:val="double" w:sz="4" w:space="0" w:color="auto"/>
              <w:left w:val="double" w:sz="4" w:space="0" w:color="000000"/>
            </w:tcBorders>
          </w:tcPr>
          <w:p w14:paraId="649DA1E7" w14:textId="77777777" w:rsidR="0032109D" w:rsidRDefault="0032109D" w:rsidP="004A652A">
            <w:pPr>
              <w:jc w:val="center"/>
              <w:rPr>
                <w:lang w:val="en-US"/>
              </w:rPr>
            </w:pPr>
            <w:r>
              <w:rPr>
                <w:lang w:val="en-US"/>
              </w:rPr>
              <w:t>3</w:t>
            </w:r>
          </w:p>
        </w:tc>
        <w:tc>
          <w:tcPr>
            <w:tcW w:w="1644" w:type="dxa"/>
            <w:tcBorders>
              <w:top w:val="double" w:sz="4" w:space="0" w:color="auto"/>
            </w:tcBorders>
          </w:tcPr>
          <w:p w14:paraId="0E591A86" w14:textId="77777777" w:rsidR="0032109D" w:rsidRDefault="0032109D" w:rsidP="004A652A">
            <w:pPr>
              <w:jc w:val="center"/>
              <w:rPr>
                <w:lang w:val="en-US"/>
              </w:rPr>
            </w:pPr>
            <w:r>
              <w:rPr>
                <w:lang w:val="en-US"/>
              </w:rPr>
              <w:t>4</w:t>
            </w:r>
          </w:p>
        </w:tc>
      </w:tr>
      <w:tr w:rsidR="0032109D" w14:paraId="22E6FA75" w14:textId="77777777" w:rsidTr="004A652A">
        <w:trPr>
          <w:jc w:val="center"/>
        </w:trPr>
        <w:tc>
          <w:tcPr>
            <w:tcW w:w="1644" w:type="dxa"/>
            <w:tcBorders>
              <w:right w:val="double" w:sz="4" w:space="0" w:color="auto"/>
            </w:tcBorders>
          </w:tcPr>
          <w:p w14:paraId="47BE6C17" w14:textId="77777777" w:rsidR="0032109D" w:rsidRDefault="0032109D" w:rsidP="004A652A">
            <w:pPr>
              <w:jc w:val="center"/>
              <w:rPr>
                <w:lang w:val="en-US"/>
              </w:rPr>
            </w:pPr>
            <w:r>
              <w:rPr>
                <w:lang w:val="en-US"/>
              </w:rPr>
              <w:t>2</w:t>
            </w:r>
          </w:p>
        </w:tc>
        <w:tc>
          <w:tcPr>
            <w:tcW w:w="1644" w:type="dxa"/>
            <w:tcBorders>
              <w:left w:val="double" w:sz="4" w:space="0" w:color="auto"/>
            </w:tcBorders>
          </w:tcPr>
          <w:p w14:paraId="6F457995" w14:textId="77777777" w:rsidR="0032109D" w:rsidRDefault="0032109D" w:rsidP="004A652A">
            <w:pPr>
              <w:jc w:val="center"/>
              <w:rPr>
                <w:lang w:val="en-US"/>
              </w:rPr>
            </w:pPr>
            <w:r>
              <w:rPr>
                <w:lang w:val="en-US"/>
              </w:rPr>
              <w:t>2</w:t>
            </w:r>
          </w:p>
        </w:tc>
        <w:tc>
          <w:tcPr>
            <w:tcW w:w="1644" w:type="dxa"/>
            <w:tcBorders>
              <w:right w:val="double" w:sz="4" w:space="0" w:color="000000"/>
            </w:tcBorders>
          </w:tcPr>
          <w:p w14:paraId="5756310E" w14:textId="77777777" w:rsidR="0032109D" w:rsidRDefault="0032109D" w:rsidP="004A652A">
            <w:pPr>
              <w:jc w:val="center"/>
              <w:rPr>
                <w:lang w:val="en-US"/>
              </w:rPr>
            </w:pPr>
            <w:r>
              <w:rPr>
                <w:lang w:val="en-US"/>
              </w:rPr>
              <w:t>3</w:t>
            </w:r>
          </w:p>
        </w:tc>
        <w:tc>
          <w:tcPr>
            <w:tcW w:w="1644" w:type="dxa"/>
            <w:tcBorders>
              <w:left w:val="double" w:sz="4" w:space="0" w:color="000000"/>
            </w:tcBorders>
          </w:tcPr>
          <w:p w14:paraId="20A4BD88" w14:textId="77777777" w:rsidR="0032109D" w:rsidRDefault="0032109D" w:rsidP="004A652A">
            <w:pPr>
              <w:jc w:val="center"/>
              <w:rPr>
                <w:lang w:val="en-US"/>
              </w:rPr>
            </w:pPr>
            <w:r>
              <w:rPr>
                <w:lang w:val="en-US"/>
              </w:rPr>
              <w:t>1</w:t>
            </w:r>
          </w:p>
        </w:tc>
        <w:tc>
          <w:tcPr>
            <w:tcW w:w="1644" w:type="dxa"/>
          </w:tcPr>
          <w:p w14:paraId="6B07BCE8" w14:textId="77777777" w:rsidR="0032109D" w:rsidRDefault="0032109D" w:rsidP="004A652A">
            <w:pPr>
              <w:jc w:val="center"/>
              <w:rPr>
                <w:lang w:val="en-US"/>
              </w:rPr>
            </w:pPr>
            <w:r>
              <w:rPr>
                <w:lang w:val="en-US"/>
              </w:rPr>
              <w:t>4</w:t>
            </w:r>
          </w:p>
        </w:tc>
      </w:tr>
      <w:tr w:rsidR="0032109D" w14:paraId="20C5F9DA" w14:textId="77777777" w:rsidTr="004A652A">
        <w:trPr>
          <w:jc w:val="center"/>
        </w:trPr>
        <w:tc>
          <w:tcPr>
            <w:tcW w:w="1644" w:type="dxa"/>
            <w:tcBorders>
              <w:right w:val="double" w:sz="4" w:space="0" w:color="auto"/>
            </w:tcBorders>
          </w:tcPr>
          <w:p w14:paraId="12231CD2" w14:textId="77777777" w:rsidR="0032109D" w:rsidRDefault="0032109D" w:rsidP="004A652A">
            <w:pPr>
              <w:jc w:val="center"/>
              <w:rPr>
                <w:lang w:val="en-US"/>
              </w:rPr>
            </w:pPr>
            <w:r>
              <w:rPr>
                <w:lang w:val="en-US"/>
              </w:rPr>
              <w:t>3</w:t>
            </w:r>
          </w:p>
        </w:tc>
        <w:tc>
          <w:tcPr>
            <w:tcW w:w="1644" w:type="dxa"/>
            <w:tcBorders>
              <w:left w:val="double" w:sz="4" w:space="0" w:color="auto"/>
            </w:tcBorders>
          </w:tcPr>
          <w:p w14:paraId="68154E3F" w14:textId="77777777" w:rsidR="0032109D" w:rsidRDefault="0032109D" w:rsidP="004A652A">
            <w:pPr>
              <w:jc w:val="center"/>
              <w:rPr>
                <w:lang w:val="en-US"/>
              </w:rPr>
            </w:pPr>
            <w:r>
              <w:rPr>
                <w:lang w:val="en-US"/>
              </w:rPr>
              <w:t>1</w:t>
            </w:r>
          </w:p>
        </w:tc>
        <w:tc>
          <w:tcPr>
            <w:tcW w:w="1644" w:type="dxa"/>
            <w:tcBorders>
              <w:right w:val="double" w:sz="4" w:space="0" w:color="000000"/>
            </w:tcBorders>
          </w:tcPr>
          <w:p w14:paraId="1467BC4D" w14:textId="77777777" w:rsidR="0032109D" w:rsidRDefault="0032109D" w:rsidP="004A652A">
            <w:pPr>
              <w:jc w:val="center"/>
              <w:rPr>
                <w:lang w:val="en-US"/>
              </w:rPr>
            </w:pPr>
            <w:r>
              <w:rPr>
                <w:lang w:val="en-US"/>
              </w:rPr>
              <w:t>3</w:t>
            </w:r>
          </w:p>
        </w:tc>
        <w:tc>
          <w:tcPr>
            <w:tcW w:w="1644" w:type="dxa"/>
            <w:tcBorders>
              <w:left w:val="double" w:sz="4" w:space="0" w:color="000000"/>
            </w:tcBorders>
          </w:tcPr>
          <w:p w14:paraId="6AAFA1A6" w14:textId="77777777" w:rsidR="0032109D" w:rsidRDefault="0032109D" w:rsidP="004A652A">
            <w:pPr>
              <w:jc w:val="center"/>
              <w:rPr>
                <w:lang w:val="en-US"/>
              </w:rPr>
            </w:pPr>
            <w:r>
              <w:rPr>
                <w:lang w:val="en-US"/>
              </w:rPr>
              <w:t>4</w:t>
            </w:r>
          </w:p>
        </w:tc>
        <w:tc>
          <w:tcPr>
            <w:tcW w:w="1644" w:type="dxa"/>
          </w:tcPr>
          <w:p w14:paraId="6ED948AD" w14:textId="77777777" w:rsidR="0032109D" w:rsidRDefault="0032109D" w:rsidP="004A652A">
            <w:pPr>
              <w:jc w:val="center"/>
              <w:rPr>
                <w:lang w:val="en-US"/>
              </w:rPr>
            </w:pPr>
            <w:r>
              <w:rPr>
                <w:lang w:val="en-US"/>
              </w:rPr>
              <w:t>2</w:t>
            </w:r>
          </w:p>
        </w:tc>
      </w:tr>
      <w:tr w:rsidR="0032109D" w14:paraId="159A4574" w14:textId="77777777" w:rsidTr="004A652A">
        <w:trPr>
          <w:jc w:val="center"/>
        </w:trPr>
        <w:tc>
          <w:tcPr>
            <w:tcW w:w="1644" w:type="dxa"/>
            <w:tcBorders>
              <w:right w:val="double" w:sz="4" w:space="0" w:color="auto"/>
            </w:tcBorders>
          </w:tcPr>
          <w:p w14:paraId="660EF456" w14:textId="77777777" w:rsidR="0032109D" w:rsidRDefault="0032109D" w:rsidP="004A652A">
            <w:pPr>
              <w:jc w:val="center"/>
              <w:rPr>
                <w:lang w:val="en-US"/>
              </w:rPr>
            </w:pPr>
            <w:r>
              <w:rPr>
                <w:lang w:val="en-US"/>
              </w:rPr>
              <w:t>4</w:t>
            </w:r>
          </w:p>
        </w:tc>
        <w:tc>
          <w:tcPr>
            <w:tcW w:w="1644" w:type="dxa"/>
            <w:tcBorders>
              <w:left w:val="double" w:sz="4" w:space="0" w:color="auto"/>
            </w:tcBorders>
          </w:tcPr>
          <w:p w14:paraId="66C086C5" w14:textId="77777777" w:rsidR="0032109D" w:rsidRDefault="0032109D" w:rsidP="004A652A">
            <w:pPr>
              <w:jc w:val="center"/>
              <w:rPr>
                <w:lang w:val="en-US"/>
              </w:rPr>
            </w:pPr>
            <w:r>
              <w:rPr>
                <w:lang w:val="en-US"/>
              </w:rPr>
              <w:t>1</w:t>
            </w:r>
          </w:p>
        </w:tc>
        <w:tc>
          <w:tcPr>
            <w:tcW w:w="1644" w:type="dxa"/>
            <w:tcBorders>
              <w:right w:val="double" w:sz="4" w:space="0" w:color="000000"/>
            </w:tcBorders>
          </w:tcPr>
          <w:p w14:paraId="02FF1341" w14:textId="77777777" w:rsidR="0032109D" w:rsidRDefault="0032109D" w:rsidP="004A652A">
            <w:pPr>
              <w:jc w:val="center"/>
              <w:rPr>
                <w:lang w:val="en-US"/>
              </w:rPr>
            </w:pPr>
            <w:r>
              <w:rPr>
                <w:lang w:val="en-US"/>
              </w:rPr>
              <w:t>4</w:t>
            </w:r>
          </w:p>
        </w:tc>
        <w:tc>
          <w:tcPr>
            <w:tcW w:w="1644" w:type="dxa"/>
            <w:tcBorders>
              <w:left w:val="double" w:sz="4" w:space="0" w:color="000000"/>
            </w:tcBorders>
          </w:tcPr>
          <w:p w14:paraId="0E92565E" w14:textId="77777777" w:rsidR="0032109D" w:rsidRDefault="0032109D" w:rsidP="004A652A">
            <w:pPr>
              <w:jc w:val="center"/>
              <w:rPr>
                <w:lang w:val="en-US"/>
              </w:rPr>
            </w:pPr>
            <w:r>
              <w:rPr>
                <w:lang w:val="en-US"/>
              </w:rPr>
              <w:t>2</w:t>
            </w:r>
          </w:p>
        </w:tc>
        <w:tc>
          <w:tcPr>
            <w:tcW w:w="1644" w:type="dxa"/>
          </w:tcPr>
          <w:p w14:paraId="1F081F02" w14:textId="77777777" w:rsidR="0032109D" w:rsidRDefault="0032109D" w:rsidP="004A652A">
            <w:pPr>
              <w:jc w:val="center"/>
              <w:rPr>
                <w:lang w:val="en-US"/>
              </w:rPr>
            </w:pPr>
            <w:r>
              <w:rPr>
                <w:lang w:val="en-US"/>
              </w:rPr>
              <w:t>3</w:t>
            </w:r>
          </w:p>
        </w:tc>
      </w:tr>
      <w:tr w:rsidR="0032109D" w14:paraId="64F33CE7" w14:textId="77777777" w:rsidTr="004A652A">
        <w:trPr>
          <w:jc w:val="center"/>
        </w:trPr>
        <w:tc>
          <w:tcPr>
            <w:tcW w:w="1644" w:type="dxa"/>
            <w:tcBorders>
              <w:right w:val="double" w:sz="4" w:space="0" w:color="auto"/>
            </w:tcBorders>
          </w:tcPr>
          <w:p w14:paraId="5A672FAE" w14:textId="77777777" w:rsidR="0032109D" w:rsidRDefault="0032109D" w:rsidP="004A652A">
            <w:pPr>
              <w:jc w:val="center"/>
              <w:rPr>
                <w:lang w:val="en-US"/>
              </w:rPr>
            </w:pPr>
            <w:r>
              <w:rPr>
                <w:lang w:val="en-US"/>
              </w:rPr>
              <w:t>5</w:t>
            </w:r>
          </w:p>
        </w:tc>
        <w:tc>
          <w:tcPr>
            <w:tcW w:w="1644" w:type="dxa"/>
            <w:tcBorders>
              <w:left w:val="double" w:sz="4" w:space="0" w:color="auto"/>
            </w:tcBorders>
          </w:tcPr>
          <w:p w14:paraId="439D1D6C" w14:textId="77777777" w:rsidR="0032109D" w:rsidRDefault="0032109D" w:rsidP="004A652A">
            <w:pPr>
              <w:jc w:val="center"/>
              <w:rPr>
                <w:lang w:val="en-US"/>
              </w:rPr>
            </w:pPr>
            <w:r>
              <w:rPr>
                <w:lang w:val="en-US"/>
              </w:rPr>
              <w:t>2</w:t>
            </w:r>
          </w:p>
        </w:tc>
        <w:tc>
          <w:tcPr>
            <w:tcW w:w="1644" w:type="dxa"/>
            <w:tcBorders>
              <w:right w:val="double" w:sz="4" w:space="0" w:color="000000"/>
            </w:tcBorders>
          </w:tcPr>
          <w:p w14:paraId="7D7E91B2" w14:textId="77777777" w:rsidR="0032109D" w:rsidRDefault="0032109D" w:rsidP="004A652A">
            <w:pPr>
              <w:jc w:val="center"/>
              <w:rPr>
                <w:lang w:val="en-US"/>
              </w:rPr>
            </w:pPr>
            <w:r>
              <w:rPr>
                <w:lang w:val="en-US"/>
              </w:rPr>
              <w:t>4</w:t>
            </w:r>
          </w:p>
        </w:tc>
        <w:tc>
          <w:tcPr>
            <w:tcW w:w="1644" w:type="dxa"/>
            <w:tcBorders>
              <w:left w:val="double" w:sz="4" w:space="0" w:color="000000"/>
            </w:tcBorders>
          </w:tcPr>
          <w:p w14:paraId="7BA85538" w14:textId="77777777" w:rsidR="0032109D" w:rsidRDefault="0032109D" w:rsidP="004A652A">
            <w:pPr>
              <w:jc w:val="center"/>
              <w:rPr>
                <w:lang w:val="en-US"/>
              </w:rPr>
            </w:pPr>
            <w:r>
              <w:rPr>
                <w:lang w:val="en-US"/>
              </w:rPr>
              <w:t>3</w:t>
            </w:r>
          </w:p>
        </w:tc>
        <w:tc>
          <w:tcPr>
            <w:tcW w:w="1644" w:type="dxa"/>
          </w:tcPr>
          <w:p w14:paraId="03DA336B" w14:textId="77777777" w:rsidR="0032109D" w:rsidRDefault="0032109D" w:rsidP="004A652A">
            <w:pPr>
              <w:jc w:val="center"/>
              <w:rPr>
                <w:lang w:val="en-US"/>
              </w:rPr>
            </w:pPr>
            <w:r>
              <w:rPr>
                <w:lang w:val="en-US"/>
              </w:rPr>
              <w:t>1</w:t>
            </w:r>
          </w:p>
        </w:tc>
      </w:tr>
      <w:tr w:rsidR="0032109D" w14:paraId="3E943E86" w14:textId="77777777" w:rsidTr="004A652A">
        <w:trPr>
          <w:jc w:val="center"/>
        </w:trPr>
        <w:tc>
          <w:tcPr>
            <w:tcW w:w="1644" w:type="dxa"/>
            <w:tcBorders>
              <w:right w:val="double" w:sz="4" w:space="0" w:color="auto"/>
            </w:tcBorders>
          </w:tcPr>
          <w:p w14:paraId="62744A20" w14:textId="77777777" w:rsidR="0032109D" w:rsidRDefault="0032109D" w:rsidP="004A652A">
            <w:pPr>
              <w:jc w:val="center"/>
              <w:rPr>
                <w:lang w:val="en-US"/>
              </w:rPr>
            </w:pPr>
            <w:r>
              <w:rPr>
                <w:lang w:val="en-US"/>
              </w:rPr>
              <w:t>6</w:t>
            </w:r>
          </w:p>
        </w:tc>
        <w:tc>
          <w:tcPr>
            <w:tcW w:w="1644" w:type="dxa"/>
            <w:tcBorders>
              <w:left w:val="double" w:sz="4" w:space="0" w:color="auto"/>
            </w:tcBorders>
          </w:tcPr>
          <w:p w14:paraId="224C9028" w14:textId="77777777" w:rsidR="0032109D" w:rsidRDefault="0032109D" w:rsidP="004A652A">
            <w:pPr>
              <w:jc w:val="center"/>
              <w:rPr>
                <w:lang w:val="en-US"/>
              </w:rPr>
            </w:pPr>
            <w:r>
              <w:rPr>
                <w:lang w:val="en-US"/>
              </w:rPr>
              <w:t>3</w:t>
            </w:r>
          </w:p>
        </w:tc>
        <w:tc>
          <w:tcPr>
            <w:tcW w:w="1644" w:type="dxa"/>
            <w:tcBorders>
              <w:right w:val="double" w:sz="4" w:space="0" w:color="000000"/>
            </w:tcBorders>
          </w:tcPr>
          <w:p w14:paraId="6E4322E6" w14:textId="77777777" w:rsidR="0032109D" w:rsidRDefault="0032109D" w:rsidP="004A652A">
            <w:pPr>
              <w:jc w:val="center"/>
              <w:rPr>
                <w:lang w:val="en-US"/>
              </w:rPr>
            </w:pPr>
            <w:r>
              <w:rPr>
                <w:lang w:val="en-US"/>
              </w:rPr>
              <w:t>4</w:t>
            </w:r>
          </w:p>
        </w:tc>
        <w:tc>
          <w:tcPr>
            <w:tcW w:w="1644" w:type="dxa"/>
            <w:tcBorders>
              <w:left w:val="double" w:sz="4" w:space="0" w:color="000000"/>
            </w:tcBorders>
          </w:tcPr>
          <w:p w14:paraId="209EBFA0" w14:textId="77777777" w:rsidR="0032109D" w:rsidRDefault="0032109D" w:rsidP="004A652A">
            <w:pPr>
              <w:jc w:val="center"/>
              <w:rPr>
                <w:lang w:val="en-US"/>
              </w:rPr>
            </w:pPr>
            <w:r>
              <w:rPr>
                <w:lang w:val="en-US"/>
              </w:rPr>
              <w:t>1</w:t>
            </w:r>
          </w:p>
        </w:tc>
        <w:tc>
          <w:tcPr>
            <w:tcW w:w="1644" w:type="dxa"/>
          </w:tcPr>
          <w:p w14:paraId="052A3086" w14:textId="77777777" w:rsidR="0032109D" w:rsidRDefault="0032109D" w:rsidP="004A652A">
            <w:pPr>
              <w:jc w:val="center"/>
              <w:rPr>
                <w:lang w:val="en-US"/>
              </w:rPr>
            </w:pPr>
            <w:r>
              <w:rPr>
                <w:lang w:val="en-US"/>
              </w:rPr>
              <w:t>2</w:t>
            </w:r>
          </w:p>
        </w:tc>
      </w:tr>
    </w:tbl>
    <w:p w14:paraId="582F7D36" w14:textId="01385B69" w:rsidR="0032109D" w:rsidRDefault="00E35DBE" w:rsidP="00E35DBE">
      <w:pPr>
        <w:jc w:val="center"/>
        <w:rPr>
          <w:lang w:val="en-US"/>
        </w:rPr>
      </w:pPr>
      <w:r>
        <w:rPr>
          <w:lang w:val="en-US"/>
        </w:rPr>
        <w:t>Table A1</w:t>
      </w:r>
    </w:p>
    <w:p w14:paraId="30E354FD" w14:textId="77777777" w:rsidR="0032109D" w:rsidRDefault="0032109D" w:rsidP="0032109D">
      <w:pPr>
        <w:rPr>
          <w:lang w:val="en-US"/>
        </w:rPr>
      </w:pPr>
      <w:r>
        <w:rPr>
          <w:lang w:val="en-US"/>
        </w:rPr>
        <w:t>Using Eq. (6), Eq. (5) can be reduced to</w:t>
      </w:r>
    </w:p>
    <w:p w14:paraId="1C40359E" w14:textId="0C6D7F07" w:rsidR="0032109D" w:rsidRDefault="004A652A" w:rsidP="0032109D">
      <w:pPr>
        <w:rPr>
          <w:lang w:val="en-US"/>
        </w:rPr>
      </w:pPr>
      <m:oMathPara>
        <m:oMath>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i</m:t>
                              </m:r>
                            </m:sub>
                          </m:sSub>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e>
                      </m:d>
                      <m:ctrlPr>
                        <w:rPr>
                          <w:rFonts w:ascii="Cambria Math" w:hAnsi="Cambria Math"/>
                          <w:i/>
                          <w:lang w:val="en-US"/>
                        </w:rPr>
                      </m:ctrlPr>
                    </m:e>
                  </m:d>
                  <m:r>
                    <w:rPr>
                      <w:rFonts w:ascii="Cambria Math" w:hAnsi="Cambria Math"/>
                      <w:lang w:val="en-US"/>
                    </w:rPr>
                    <m:t>dV</m:t>
                  </m:r>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Al</m:t>
                      </m:r>
                    </m:e>
                  </m:d>
                </m:e>
                <m:sub>
                  <m:r>
                    <w:rPr>
                      <w:rFonts w:ascii="Cambria Math" w:hAnsi="Cambria Math"/>
                      <w:lang w:val="en-US"/>
                    </w:rPr>
                    <m:t>j</m:t>
                  </m:r>
                </m:sub>
              </m:sSub>
            </m:e>
          </m:nary>
          <m: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r>
                    <w:rPr>
                      <w:rFonts w:ascii="Cambria Math" w:hAnsi="Cambria Math"/>
                      <w:lang w:val="en-US"/>
                    </w:rPr>
                    <m:t>iωμσ</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r>
                    <w:rPr>
                      <w:rFonts w:ascii="Cambria Math" w:hAnsi="Cambria Math"/>
                      <w:lang w:val="en-US"/>
                    </w:rPr>
                    <m:t>dV</m:t>
                  </m:r>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Al</m:t>
                      </m:r>
                    </m:e>
                  </m:d>
                </m:e>
                <m:sub>
                  <m:r>
                    <w:rPr>
                      <w:rFonts w:ascii="Cambria Math" w:hAnsi="Cambria Math"/>
                      <w:lang w:val="en-US"/>
                    </w:rPr>
                    <m:t>j</m:t>
                  </m:r>
                </m:sub>
              </m:sSub>
            </m:e>
          </m:nary>
          <m:r>
            <w:rPr>
              <w:rFonts w:ascii="Cambria Math" w:hAnsi="Cambria Math"/>
              <w:lang w:val="en-US"/>
            </w:rPr>
            <m:t>=μ</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sub>
              </m:sSub>
              <m:r>
                <w:rPr>
                  <w:rFonts w:ascii="Cambria Math" w:hAnsi="Cambria Math"/>
                  <w:lang w:val="en-US"/>
                </w:rPr>
                <m:t>dV</m:t>
              </m:r>
            </m:e>
          </m:nary>
          <m:r>
            <w:rPr>
              <w:rFonts w:ascii="Cambria Math" w:hAnsi="Cambria Math"/>
              <w:lang w:val="en-US"/>
            </w:rPr>
            <m:t>, ⋅⋅⋅(7)</m:t>
          </m:r>
        </m:oMath>
      </m:oMathPara>
    </w:p>
    <w:p w14:paraId="6655C1B7" w14:textId="77777777" w:rsidR="0032109D" w:rsidRDefault="0032109D" w:rsidP="0032109D">
      <w:pPr>
        <w:rPr>
          <w:lang w:val="en-US"/>
        </w:rPr>
      </w:pPr>
      <w:r>
        <w:rPr>
          <w:lang w:val="en-US"/>
        </w:rPr>
        <w:t>which is rewritten in the matrix form as,</w:t>
      </w:r>
    </w:p>
    <w:p w14:paraId="02F58916" w14:textId="77777777" w:rsidR="0032109D" w:rsidRDefault="0032109D" w:rsidP="0032109D">
      <w:pPr>
        <w:rPr>
          <w:lang w:val="en-US"/>
        </w:rPr>
      </w:pPr>
    </w:p>
    <w:p w14:paraId="2098D148" w14:textId="137C6B19" w:rsidR="0032109D" w:rsidRPr="008E01E4" w:rsidRDefault="004A652A" w:rsidP="0032109D">
      <w:pPr>
        <w:jc w:val="center"/>
        <w:rPr>
          <w:lang w:val="en-US"/>
        </w:rPr>
      </w:pPr>
      <m:oMath>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e>
            </m:d>
            <m:r>
              <w:rPr>
                <w:rFonts w:ascii="Cambria Math" w:hAnsi="Cambria Math"/>
                <w:lang w:val="en-US"/>
              </w:rPr>
              <m:t>+iωμ</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e</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m:t>
                    </m:r>
                  </m:sub>
                </m:sSub>
              </m:e>
            </m:d>
          </m:e>
        </m:d>
        <m:d>
          <m:dPr>
            <m:begChr m:val="["/>
            <m:endChr m:val="]"/>
            <m:ctrlPr>
              <w:rPr>
                <w:rFonts w:ascii="Cambria Math" w:hAnsi="Cambria Math"/>
                <w:i/>
                <w:lang w:val="en-US"/>
              </w:rPr>
            </m:ctrlPr>
          </m:dPr>
          <m:e>
            <m:sSub>
              <m:sSubPr>
                <m:ctrlPr>
                  <w:rPr>
                    <w:rFonts w:ascii="Cambria Math" w:hAnsi="Cambria Math"/>
                    <w:i/>
                    <w:lang w:val="en-US"/>
                  </w:rPr>
                </m:ctrlPr>
              </m:sSubPr>
              <m:e>
                <m:r>
                  <m:rPr>
                    <m:sty m:val="bi"/>
                  </m:rPr>
                  <w:rPr>
                    <w:rFonts w:ascii="Cambria Math" w:hAnsi="Cambria Math"/>
                    <w:lang w:val="en-US"/>
                  </w:rPr>
                  <m:t>Al</m:t>
                </m:r>
              </m:e>
              <m:sub>
                <m:r>
                  <w:rPr>
                    <w:rFonts w:ascii="Cambria Math" w:hAnsi="Cambria Math"/>
                    <w:lang w:val="en-US"/>
                  </w:rPr>
                  <m:t>e</m:t>
                </m:r>
              </m:sub>
            </m:sSub>
          </m:e>
        </m:d>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s</m:t>
            </m:r>
          </m:e>
          <m:sub>
            <m:r>
              <w:rPr>
                <w:rFonts w:ascii="Cambria Math" w:hAnsi="Cambria Math"/>
                <w:lang w:val="en-US"/>
              </w:rPr>
              <m:t>e</m:t>
            </m:r>
          </m:sub>
        </m:sSub>
      </m:oMath>
      <w:r w:rsidR="0032109D">
        <w:rPr>
          <w:lang w:val="en-US"/>
        </w:rPr>
        <w:t xml:space="preserve"> </w:t>
      </w:r>
      <m:oMath>
        <m:r>
          <w:rPr>
            <w:rFonts w:ascii="Cambria Math" w:hAnsi="Cambria Math"/>
            <w:lang w:val="en-US"/>
          </w:rPr>
          <m:t>⋅⋅⋅(8)</m:t>
        </m:r>
      </m:oMath>
    </w:p>
    <w:p w14:paraId="21A18B28" w14:textId="77777777" w:rsidR="0032109D" w:rsidRDefault="0032109D" w:rsidP="0032109D">
      <w:pPr>
        <w:rPr>
          <w:lang w:val="en-US"/>
        </w:rPr>
      </w:pPr>
    </w:p>
    <w:p w14:paraId="4D643966" w14:textId="5F8297ED" w:rsidR="0032109D" w:rsidRPr="000A0277" w:rsidRDefault="004A652A" w:rsidP="0032109D">
      <w:pPr>
        <w:rPr>
          <w:lang w:val="en-US"/>
        </w:rPr>
      </w:pPr>
      <m:oMathPara>
        <m:oMathParaPr>
          <m:jc m:val="left"/>
        </m:oMathParaPr>
        <m:oMath>
          <m:d>
            <m:dPr>
              <m:begChr m:val="["/>
              <m:endChr m:val="]"/>
              <m:ctrlPr>
                <w:rPr>
                  <w:rFonts w:ascii="Cambria Math" w:hAnsi="Cambria Math"/>
                  <w:i/>
                  <w:lang w:val="en-US"/>
                </w:rPr>
              </m:ctrlPr>
            </m:dPr>
            <m:e>
              <m:sSub>
                <m:sSubPr>
                  <m:ctrlPr>
                    <w:rPr>
                      <w:rFonts w:ascii="Cambria Math" w:hAnsi="Cambria Math"/>
                      <w:i/>
                      <w:lang w:val="en-US"/>
                    </w:rPr>
                  </m:ctrlPr>
                </m:sSubPr>
                <m:e>
                  <m:r>
                    <m:rPr>
                      <m:sty m:val="bi"/>
                    </m:rPr>
                    <w:rPr>
                      <w:rFonts w:ascii="Cambria Math" w:hAnsi="Cambria Math"/>
                      <w:lang w:val="en-US"/>
                    </w:rPr>
                    <m:t>Al</m:t>
                  </m:r>
                </m:e>
                <m:sub>
                  <m:r>
                    <w:rPr>
                      <w:rFonts w:ascii="Cambria Math" w:hAnsi="Cambria Math"/>
                      <w:lang w:val="en-US"/>
                    </w:rPr>
                    <m:t>e</m:t>
                  </m:r>
                </m:sub>
              </m:sSub>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4</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5</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6</m:t>
                      </m:r>
                    </m:sub>
                  </m:sSub>
                </m:e>
              </m:d>
            </m:e>
            <m:sup>
              <m:r>
                <w:rPr>
                  <w:rFonts w:ascii="Cambria Math" w:hAnsi="Cambria Math"/>
                  <w:lang w:val="en-US"/>
                </w:rPr>
                <m:t>T</m:t>
              </m:r>
            </m:sup>
          </m:sSup>
          <m:r>
            <w:rPr>
              <w:rFonts w:ascii="Cambria Math" w:hAnsi="Cambria Math"/>
              <w:lang w:val="en-US"/>
            </w:rPr>
            <m:t>⋅⋅⋅(9)</m:t>
          </m:r>
        </m:oMath>
      </m:oMathPara>
    </w:p>
    <w:p w14:paraId="18FADCEB" w14:textId="1F83087C" w:rsidR="0032109D" w:rsidRPr="000A0277" w:rsidRDefault="004A652A" w:rsidP="0032109D">
      <w:pPr>
        <w:rPr>
          <w:lang w:val="en-US"/>
        </w:rPr>
      </w:pPr>
      <m:oMathPara>
        <m:oMathParaPr>
          <m:jc m:val="left"/>
        </m:oMathParaPr>
        <m:oMath>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e>
              </m:d>
            </m:e>
            <m:sub>
              <m:r>
                <w:rPr>
                  <w:rFonts w:ascii="Cambria Math" w:hAnsi="Cambria Math"/>
                  <w:lang w:val="en-US"/>
                </w:rPr>
                <m:t>ij</m:t>
              </m:r>
            </m:sub>
          </m:sSub>
          <m:r>
            <w:rPr>
              <w:rFonts w:ascii="Cambria Math" w:hAnsi="Cambria Math"/>
              <w:lang w:val="en-US"/>
            </w:rPr>
            <m:t>=</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i</m:t>
                          </m:r>
                        </m:sub>
                      </m:sSub>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e>
                  </m:d>
                  <m:ctrlPr>
                    <w:rPr>
                      <w:rFonts w:ascii="Cambria Math" w:hAnsi="Cambria Math"/>
                      <w:i/>
                      <w:lang w:val="en-US"/>
                    </w:rPr>
                  </m:ctrlPr>
                </m:e>
              </m:d>
              <m:r>
                <w:rPr>
                  <w:rFonts w:ascii="Cambria Math" w:hAnsi="Cambria Math"/>
                  <w:lang w:val="en-US"/>
                </w:rPr>
                <m:t>dV</m:t>
              </m:r>
            </m:e>
          </m:nary>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3v</m:t>
              </m:r>
            </m:den>
          </m:f>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mn</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3v</m:t>
              </m:r>
            </m:den>
          </m:f>
          <m:sSub>
            <m:sSubPr>
              <m:ctrlPr>
                <w:rPr>
                  <w:rFonts w:ascii="Cambria Math" w:hAnsi="Cambria Math"/>
                  <w:i/>
                  <w:lang w:val="en-US"/>
                </w:rPr>
              </m:ctrlPr>
            </m:sSubPr>
            <m:e>
              <m:r>
                <m:rPr>
                  <m:sty m:val="bi"/>
                </m:rPr>
                <w:rPr>
                  <w:rFonts w:ascii="Cambria Math" w:hAnsi="Cambria Math"/>
                  <w:lang w:val="en-US"/>
                </w:rPr>
                <m:t>x</m:t>
              </m:r>
            </m:e>
            <m:sub>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×v=</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9v</m:t>
              </m:r>
            </m:den>
          </m:f>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mn</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⋅⋅⋅(10)</m:t>
          </m:r>
        </m:oMath>
      </m:oMathPara>
    </w:p>
    <w:p w14:paraId="6AF9D532" w14:textId="77777777" w:rsidR="0032109D" w:rsidRPr="000A0277" w:rsidRDefault="004A652A" w:rsidP="0032109D">
      <w:pPr>
        <w:rPr>
          <w:lang w:val="en-US"/>
        </w:rPr>
      </w:pPr>
      <m:oMathPara>
        <m:oMathParaPr>
          <m:jc m:val="left"/>
        </m:oMathParaPr>
        <m:oMath>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m:t>
                      </m:r>
                    </m:sub>
                  </m:sSub>
                </m:e>
              </m:d>
            </m:e>
            <m:sub>
              <m:r>
                <w:rPr>
                  <w:rFonts w:ascii="Cambria Math" w:hAnsi="Cambria Math"/>
                  <w:lang w:val="en-US"/>
                </w:rPr>
                <m:t>ij</m:t>
              </m:r>
            </m:sub>
          </m:sSub>
          <m:r>
            <w:rPr>
              <w:rFonts w:ascii="Cambria Math" w:hAnsi="Cambria Math"/>
              <w:lang w:val="en-US"/>
            </w:rPr>
            <m:t>=</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iCs/>
                      <w:lang w:val="en-US"/>
                    </w:rPr>
                  </m:ctrlPr>
                </m:sSubPr>
                <m:e>
                  <m:r>
                    <m:rPr>
                      <m:sty m:val="bi"/>
                    </m:rP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r>
                <w:rPr>
                  <w:rFonts w:ascii="Cambria Math" w:hAnsi="Cambria Math"/>
                  <w:lang w:val="en-US"/>
                </w:rPr>
                <m:t>dV</m:t>
              </m:r>
            </m:e>
          </m:nary>
          <m:r>
            <w:rPr>
              <w:rFonts w:ascii="Cambria Math" w:hAnsi="Cambria Math"/>
              <w:lang w:val="en-US"/>
            </w:rPr>
            <m:t>=</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e>
              </m:d>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e>
              </m:d>
              <m:r>
                <w:rPr>
                  <w:rFonts w:ascii="Cambria Math" w:hAnsi="Cambria Math"/>
                  <w:lang w:val="en-US"/>
                </w:rPr>
                <m:t>dV</m:t>
              </m:r>
            </m:e>
          </m:nary>
        </m:oMath>
      </m:oMathPara>
    </w:p>
    <w:p w14:paraId="0D74D75A" w14:textId="77777777" w:rsidR="0032109D" w:rsidRPr="00C9077A" w:rsidRDefault="0032109D" w:rsidP="0032109D">
      <w:pPr>
        <w:rPr>
          <w:lang w:val="en-US"/>
        </w:rPr>
      </w:pPr>
      <m:oMathPara>
        <m:oMath>
          <m:r>
            <w:rPr>
              <w:rFonts w:ascii="Cambria Math" w:hAnsi="Cambria Math"/>
              <w:lang w:val="en-US"/>
            </w:rPr>
            <m:t>=</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e>
              </m:d>
              <m:r>
                <w:rPr>
                  <w:rFonts w:ascii="Cambria Math" w:hAnsi="Cambria Math"/>
                  <w:lang w:val="en-US"/>
                </w:rPr>
                <m:t>dV</m:t>
              </m:r>
            </m:e>
          </m:nary>
        </m:oMath>
      </m:oMathPara>
    </w:p>
    <w:p w14:paraId="567658A8" w14:textId="77777777" w:rsidR="0032109D" w:rsidRPr="00C9077A" w:rsidRDefault="0032109D" w:rsidP="0032109D">
      <w:pPr>
        <w:rPr>
          <w:lang w:val="en-US"/>
        </w:rPr>
      </w:pPr>
      <m:oMathPara>
        <m:oMath>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w:rPr>
                  <w:rFonts w:ascii="Cambria Math" w:hAnsi="Cambria Math"/>
                  <w:lang w:val="en-US"/>
                </w:rPr>
                <m:t>dV</m:t>
              </m:r>
            </m:e>
          </m:nary>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w:rPr>
                  <w:rFonts w:ascii="Cambria Math" w:hAnsi="Cambria Math"/>
                  <w:lang w:val="en-US"/>
                </w:rPr>
                <m:t>dV</m:t>
              </m:r>
            </m:e>
          </m:nary>
        </m:oMath>
      </m:oMathPara>
    </w:p>
    <w:p w14:paraId="15341161" w14:textId="4BE15D0C" w:rsidR="0032109D" w:rsidRPr="002F3371" w:rsidRDefault="0032109D" w:rsidP="0032109D">
      <w:pPr>
        <w:rPr>
          <w:lang w:val="en-US"/>
        </w:rPr>
      </w:pPr>
      <m:oMathPara>
        <m:oMath>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w:rPr>
                  <w:rFonts w:ascii="Cambria Math" w:hAnsi="Cambria Math"/>
                  <w:lang w:val="en-US"/>
                </w:rPr>
                <m:t>dV</m:t>
              </m:r>
            </m:e>
          </m:nary>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w:rPr>
                  <w:rFonts w:ascii="Cambria Math" w:hAnsi="Cambria Math"/>
                  <w:lang w:val="en-US"/>
                </w:rPr>
                <m:t>dV</m:t>
              </m:r>
            </m:e>
          </m:nary>
          <m:r>
            <w:rPr>
              <w:rFonts w:ascii="Cambria Math" w:hAnsi="Cambria Math"/>
              <w:lang w:val="en-US"/>
            </w:rPr>
            <m:t>⋅⋅⋅(11)</m:t>
          </m:r>
        </m:oMath>
      </m:oMathPara>
    </w:p>
    <w:p w14:paraId="219315BA" w14:textId="720DC38C" w:rsidR="006B3DCA" w:rsidRPr="00C16FC5" w:rsidRDefault="004A652A" w:rsidP="0032109D">
      <w:pPr>
        <w:rPr>
          <w:i/>
          <w:lang w:val="en-US"/>
        </w:rPr>
      </w:pPr>
      <m:oMathPara>
        <m:oMathParaPr>
          <m:jc m:val="left"/>
        </m:oMathParaP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i</m:t>
              </m:r>
            </m:sub>
            <m:sup>
              <m:r>
                <w:rPr>
                  <w:rFonts w:ascii="Cambria Math" w:hAnsi="Cambria Math"/>
                  <w:lang w:val="en-US"/>
                </w:rPr>
                <m:t>e</m:t>
              </m:r>
            </m:sup>
          </m:sSubSup>
          <m:r>
            <w:rPr>
              <w:rFonts w:ascii="Cambria Math" w:hAnsi="Cambria Math"/>
              <w:lang w:val="en-US"/>
            </w:rPr>
            <m:t>=μ</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sub>
              </m:sSub>
              <m:r>
                <w:rPr>
                  <w:rFonts w:ascii="Cambria Math" w:hAnsi="Cambria Math"/>
                  <w:lang w:val="en-US"/>
                </w:rPr>
                <m:t>dV</m:t>
              </m:r>
            </m:e>
          </m:nary>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lang w:val="en-US"/>
                </w:rPr>
              </m:ctrlPr>
            </m:dPr>
            <m:e>
              <m:f>
                <m:fPr>
                  <m:ctrlPr>
                    <w:rPr>
                      <w:rFonts w:ascii="Cambria Math" w:hAnsi="Cambria Math"/>
                      <w:i/>
                      <w:lang w:val="en-US"/>
                    </w:rPr>
                  </m:ctrlPr>
                </m:fPr>
                <m:num>
                  <m:sSubSup>
                    <m:sSubSupPr>
                      <m:ctrlPr>
                        <w:rPr>
                          <w:rFonts w:ascii="Cambria Math" w:hAnsi="Cambria Math"/>
                          <w:i/>
                          <w:lang w:val="en-US"/>
                        </w:rPr>
                      </m:ctrlPr>
                    </m:sSubSupPr>
                    <m:e>
                      <m:r>
                        <m:rPr>
                          <m:sty m:val="bi"/>
                        </m:rPr>
                        <w:rPr>
                          <w:rFonts w:ascii="Cambria Math" w:hAnsi="Cambria Math"/>
                          <w:lang w:val="en-US"/>
                        </w:rPr>
                        <m:t>w</m:t>
                      </m:r>
                      <m:ctrlPr>
                        <w:rPr>
                          <w:rFonts w:ascii="Cambria Math" w:hAnsi="Cambria Math"/>
                          <w:b/>
                          <w:bCs/>
                          <w:i/>
                          <w:lang w:val="en-US"/>
                        </w:rPr>
                      </m:ctrlPr>
                    </m:e>
                    <m:sub>
                      <m:r>
                        <w:rPr>
                          <w:rFonts w:ascii="Cambria Math" w:hAnsi="Cambria Math"/>
                          <w:lang w:val="en-US"/>
                        </w:rPr>
                        <m:t>i</m:t>
                      </m:r>
                    </m:sub>
                    <m:sup>
                      <m:r>
                        <w:rPr>
                          <w:rFonts w:ascii="Cambria Math" w:hAnsi="Cambria Math"/>
                          <w:lang w:val="en-US"/>
                        </w:rPr>
                        <m:t>e</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p1</m:t>
                          </m:r>
                        </m:sub>
                      </m:sSub>
                    </m:e>
                  </m:d>
                  <m:r>
                    <w:rPr>
                      <w:rFonts w:ascii="Cambria Math" w:hAnsi="Cambria Math"/>
                      <w:lang w:val="en-US"/>
                    </w:rPr>
                    <m:t>+</m:t>
                  </m:r>
                  <m:sSubSup>
                    <m:sSubSupPr>
                      <m:ctrlPr>
                        <w:rPr>
                          <w:rFonts w:ascii="Cambria Math" w:hAnsi="Cambria Math"/>
                          <w:i/>
                          <w:lang w:val="en-US"/>
                        </w:rPr>
                      </m:ctrlPr>
                    </m:sSubSupPr>
                    <m:e>
                      <m:r>
                        <m:rPr>
                          <m:sty m:val="bi"/>
                        </m:rPr>
                        <w:rPr>
                          <w:rFonts w:ascii="Cambria Math" w:hAnsi="Cambria Math"/>
                          <w:lang w:val="en-US"/>
                        </w:rPr>
                        <m:t>w</m:t>
                      </m:r>
                    </m:e>
                    <m:sub>
                      <m:r>
                        <w:rPr>
                          <w:rFonts w:ascii="Cambria Math" w:hAnsi="Cambria Math"/>
                          <w:lang w:val="en-US"/>
                        </w:rPr>
                        <m:t>i</m:t>
                      </m:r>
                    </m:sub>
                    <m:sup>
                      <m:r>
                        <w:rPr>
                          <w:rFonts w:ascii="Cambria Math" w:hAnsi="Cambria Math"/>
                          <w:lang w:val="en-US"/>
                        </w:rPr>
                        <m:t>e</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p2</m:t>
                          </m:r>
                        </m:sub>
                      </m:sSub>
                    </m:e>
                  </m:d>
                </m:num>
                <m:den>
                  <m:r>
                    <w:rPr>
                      <w:rFonts w:ascii="Cambria Math" w:hAnsi="Cambria Math"/>
                      <w:lang w:val="en-US"/>
                    </w:rPr>
                    <m:t>2</m:t>
                  </m:r>
                </m:den>
              </m:f>
            </m:e>
          </m:d>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acc>
          <m:r>
            <w:rPr>
              <w:rFonts w:ascii="Cambria Math" w:hAnsi="Cambria Math"/>
              <w:lang w:val="en-US"/>
            </w:rPr>
            <m:t xml:space="preserve">  (12)</m:t>
          </m:r>
        </m:oMath>
      </m:oMathPara>
    </w:p>
    <w:p w14:paraId="6A15D84F" w14:textId="77777777" w:rsidR="00D4676F" w:rsidRPr="00D4676F" w:rsidRDefault="006B3DCA" w:rsidP="0032109D">
      <w:pPr>
        <w:rPr>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e>
              </m:d>
            </m:num>
            <m:den>
              <m:r>
                <w:rPr>
                  <w:rFonts w:ascii="Cambria Math" w:hAnsi="Cambria Math"/>
                  <w:lang w:val="en-US"/>
                </w:rPr>
                <m:t>2</m:t>
              </m:r>
            </m:den>
          </m:f>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acc>
        </m:oMath>
      </m:oMathPara>
    </w:p>
    <w:p w14:paraId="1FBB7A5D" w14:textId="36675D7C" w:rsidR="002F3371" w:rsidRDefault="00D4676F" w:rsidP="0032109D">
      <w:pPr>
        <w:rPr>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d>
                      <m:ctrlPr>
                        <w:rPr>
                          <w:rFonts w:ascii="Cambria Math" w:hAnsi="Cambria Math"/>
                          <w:lang w:val="en-US"/>
                        </w:rPr>
                      </m:ctrlPr>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e>
              </m:d>
            </m:num>
            <m:den>
              <m:r>
                <w:rPr>
                  <w:rFonts w:ascii="Cambria Math" w:hAnsi="Cambria Math"/>
                  <w:lang w:val="en-US"/>
                </w:rPr>
                <m:t>2</m:t>
              </m:r>
            </m:den>
          </m:f>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acc>
          <m:r>
            <w:rPr>
              <w:rFonts w:ascii="Cambria Math" w:hAnsi="Cambria Math"/>
              <w:lang w:val="en-US"/>
            </w:rPr>
            <m:t xml:space="preserve">  </m:t>
          </m:r>
        </m:oMath>
      </m:oMathPara>
    </w:p>
    <w:p w14:paraId="098B82BE" w14:textId="77777777" w:rsidR="0032109D" w:rsidRDefault="0032109D" w:rsidP="0032109D">
      <w:pPr>
        <w:jc w:val="center"/>
        <w:rPr>
          <w:lang w:val="en-US"/>
        </w:rPr>
      </w:pPr>
    </w:p>
    <w:p w14:paraId="2ABCCF07" w14:textId="6EB35595" w:rsidR="00FB33A4" w:rsidRDefault="00FB33A4" w:rsidP="0032109D">
      <w:pPr>
        <w:rPr>
          <w:lang w:val="en-US"/>
        </w:rPr>
      </w:pPr>
      <w:r>
        <w:rPr>
          <w:lang w:val="en-US"/>
        </w:rPr>
        <w:t>In derivation of Eq. (12), the straight electric current defined by a Heaviside function penetrates the tetrahedron as shown below</w:t>
      </w:r>
      <w:r w:rsidR="003746FB">
        <w:rPr>
          <w:lang w:val="en-US"/>
        </w:rPr>
        <w:t>.</w:t>
      </w:r>
    </w:p>
    <w:p w14:paraId="1E5E61FB" w14:textId="31BB1401" w:rsidR="00FB33A4" w:rsidRDefault="00FB33A4" w:rsidP="00FB33A4">
      <w:pPr>
        <w:jc w:val="center"/>
        <w:rPr>
          <w:lang w:val="en-US"/>
        </w:rPr>
      </w:pPr>
      <w:r>
        <w:rPr>
          <w:noProof/>
          <w:lang w:val="en-US"/>
        </w:rPr>
        <w:drawing>
          <wp:inline distT="0" distB="0" distL="0" distR="0" wp14:anchorId="70FB2AB9" wp14:editId="7DBEDB06">
            <wp:extent cx="4203700" cy="15113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03700" cy="1511300"/>
                    </a:xfrm>
                    <a:prstGeom prst="rect">
                      <a:avLst/>
                    </a:prstGeom>
                  </pic:spPr>
                </pic:pic>
              </a:graphicData>
            </a:graphic>
          </wp:inline>
        </w:drawing>
      </w:r>
    </w:p>
    <w:p w14:paraId="482377F5" w14:textId="51EDCC20" w:rsidR="0032109D" w:rsidRDefault="0032109D" w:rsidP="0032109D">
      <w:pPr>
        <w:rPr>
          <w:lang w:val="en-US"/>
        </w:rPr>
      </w:pPr>
      <w:r>
        <w:rPr>
          <w:lang w:val="en-US"/>
        </w:rPr>
        <w:t>In the derivation of Eq. (9), we used the relationship of</w:t>
      </w:r>
    </w:p>
    <w:p w14:paraId="13BDD00B" w14:textId="77777777" w:rsidR="0032109D" w:rsidRDefault="0032109D" w:rsidP="0032109D">
      <w:pPr>
        <w:rPr>
          <w:lang w:val="en-US"/>
        </w:rPr>
      </w:pPr>
    </w:p>
    <w:p w14:paraId="73E2E7E5" w14:textId="6DD6B393" w:rsidR="0032109D" w:rsidRPr="00E3288B" w:rsidRDefault="0032109D" w:rsidP="0032109D">
      <w:pPr>
        <w:jc w:val="center"/>
        <w:rPr>
          <w:lang w:val="en-US"/>
        </w:rPr>
      </w:pPr>
      <m:oMathPara>
        <m:oMath>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r>
            <w:rPr>
              <w:rFonts w:ascii="Cambria Math" w:hAnsi="Cambria Math"/>
              <w:lang w:val="en-US"/>
            </w:rPr>
            <m:t>=2</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3v</m:t>
              </m:r>
            </m:den>
          </m:f>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mn</m:t>
              </m:r>
            </m:sub>
          </m:sSub>
          <m:r>
            <w:rPr>
              <w:rFonts w:ascii="Cambria Math" w:hAnsi="Cambria Math"/>
              <w:lang w:val="en-US"/>
            </w:rPr>
            <m:t xml:space="preserve"> ⋅⋅⋅(13),</m:t>
          </m:r>
        </m:oMath>
      </m:oMathPara>
    </w:p>
    <w:p w14:paraId="62C407AD" w14:textId="77777777" w:rsidR="00E3288B" w:rsidRPr="00993E57" w:rsidRDefault="00E3288B" w:rsidP="0032109D">
      <w:pPr>
        <w:jc w:val="center"/>
        <w:rPr>
          <w:lang w:val="en-US"/>
        </w:rPr>
      </w:pPr>
    </w:p>
    <w:p w14:paraId="217C15C7" w14:textId="77777777" w:rsidR="00B30D0B" w:rsidRDefault="00B30D0B" w:rsidP="00B30D0B">
      <w:pPr>
        <w:rPr>
          <w:lang w:val="en-US"/>
        </w:rPr>
      </w:pPr>
      <w:r>
        <w:rPr>
          <w:lang w:val="en-US"/>
        </w:rPr>
        <w:t>Correspondence between (</w:t>
      </w:r>
      <w:proofErr w:type="spellStart"/>
      <w:proofErr w:type="gramStart"/>
      <w:r>
        <w:rPr>
          <w:lang w:val="en-US"/>
        </w:rPr>
        <w:t>k,l</w:t>
      </w:r>
      <w:proofErr w:type="spellEnd"/>
      <w:proofErr w:type="gramEnd"/>
      <w:r>
        <w:rPr>
          <w:lang w:val="en-US"/>
        </w:rPr>
        <w:t>) and (</w:t>
      </w:r>
      <w:proofErr w:type="spellStart"/>
      <w:proofErr w:type="gramStart"/>
      <w:r>
        <w:rPr>
          <w:lang w:val="en-US"/>
        </w:rPr>
        <w:t>m,n</w:t>
      </w:r>
      <w:proofErr w:type="spellEnd"/>
      <w:proofErr w:type="gramEnd"/>
      <w:r>
        <w:rPr>
          <w:lang w:val="en-US"/>
        </w:rPr>
        <w:t>) are listed in Table A1.</w:t>
      </w:r>
    </w:p>
    <w:p w14:paraId="5BDC823F" w14:textId="3BE61DE4" w:rsidR="0032109D" w:rsidRDefault="0032109D" w:rsidP="00B30D0B">
      <w:pPr>
        <w:rPr>
          <w:lang w:val="en-US"/>
        </w:rPr>
      </w:pPr>
      <w:r>
        <w:rPr>
          <w:lang w:val="en-US"/>
        </w:rPr>
        <w:t>In the calculation of Eq. (1</w:t>
      </w:r>
      <w:r w:rsidR="003746FB">
        <w:rPr>
          <w:lang w:val="en-US"/>
        </w:rPr>
        <w:t>1)</w:t>
      </w:r>
      <w:r>
        <w:rPr>
          <w:lang w:val="en-US"/>
        </w:rPr>
        <w:t xml:space="preserve">, we can use the relationships: </w:t>
      </w:r>
    </w:p>
    <w:p w14:paraId="357D9E94" w14:textId="77777777" w:rsidR="0032109D" w:rsidRDefault="0032109D" w:rsidP="00B30D0B">
      <w:pPr>
        <w:rPr>
          <w:lang w:val="en-US"/>
        </w:rPr>
      </w:pPr>
    </w:p>
    <w:p w14:paraId="2F3958A0" w14:textId="76D4DFB9" w:rsidR="0032109D" w:rsidRPr="00E50C86" w:rsidRDefault="0032109D" w:rsidP="0032109D">
      <w:pPr>
        <w:rPr>
          <w:lang w:val="en-US"/>
        </w:rPr>
      </w:pPr>
      <m:oMathPara>
        <m:oMath>
          <m:r>
            <m:rPr>
              <m:sty m:val="p"/>
            </m:rPr>
            <w:rPr>
              <w:rFonts w:ascii="Cambria Math" w:hAnsi="Cambria Math"/>
              <w:lang w:val="en-US"/>
            </w:rPr>
            <w:lastRenderedPageBreak/>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6v</m:t>
              </m:r>
            </m:den>
          </m:f>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ln</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mn</m:t>
              </m:r>
            </m:sub>
          </m:sSub>
          <m:r>
            <w:rPr>
              <w:rFonts w:ascii="Cambria Math" w:hAnsi="Cambria Math"/>
              <w:lang w:val="en-US"/>
            </w:rPr>
            <m:t>⋅⋅⋅(14)</m:t>
          </m:r>
        </m:oMath>
      </m:oMathPara>
    </w:p>
    <w:p w14:paraId="4609C931" w14:textId="77777777" w:rsidR="0032109D" w:rsidRDefault="0032109D" w:rsidP="0032109D">
      <w:pPr>
        <w:rPr>
          <w:lang w:val="en-US"/>
        </w:rPr>
      </w:pPr>
    </w:p>
    <w:p w14:paraId="00783931" w14:textId="7F13D2A0" w:rsidR="0032109D" w:rsidRDefault="004A652A" w:rsidP="0032109D">
      <w:pPr>
        <w:rPr>
          <w:lang w:val="en-US"/>
        </w:rPr>
      </w:pPr>
      <m:oMathPara>
        <m:oMath>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dV</m:t>
              </m:r>
            </m:e>
          </m:nary>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6v</m:t>
                    </m:r>
                    <m:f>
                      <m:fPr>
                        <m:ctrlPr>
                          <w:rPr>
                            <w:rFonts w:ascii="Cambria Math" w:hAnsi="Cambria Math"/>
                            <w:i/>
                            <w:lang w:val="en-US"/>
                          </w:rPr>
                        </m:ctrlPr>
                      </m:fPr>
                      <m:num>
                        <m:r>
                          <w:rPr>
                            <w:rFonts w:ascii="Cambria Math" w:hAnsi="Cambria Math"/>
                            <w:lang w:val="en-US"/>
                          </w:rPr>
                          <m:t>1!1!</m:t>
                        </m:r>
                      </m:num>
                      <m:den>
                        <m:d>
                          <m:dPr>
                            <m:ctrlPr>
                              <w:rPr>
                                <w:rFonts w:ascii="Cambria Math" w:hAnsi="Cambria Math"/>
                                <w:i/>
                                <w:lang w:val="en-US"/>
                              </w:rPr>
                            </m:ctrlPr>
                          </m:dPr>
                          <m:e>
                            <m:r>
                              <w:rPr>
                                <w:rFonts w:ascii="Cambria Math" w:hAnsi="Cambria Math"/>
                                <w:lang w:val="en-US"/>
                              </w:rPr>
                              <m:t>1+1+3</m:t>
                            </m:r>
                          </m:e>
                        </m:d>
                        <m:r>
                          <w:rPr>
                            <w:rFonts w:ascii="Cambria Math" w:hAnsi="Cambria Math"/>
                            <w:lang w:val="en-US"/>
                          </w:rPr>
                          <m:t>!</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v</m:t>
                        </m:r>
                      </m:num>
                      <m:den>
                        <m:r>
                          <w:rPr>
                            <w:rFonts w:ascii="Cambria Math" w:hAnsi="Cambria Math"/>
                            <w:lang w:val="en-US"/>
                          </w:rPr>
                          <m:t>20</m:t>
                        </m:r>
                      </m:den>
                    </m:f>
                    <m:r>
                      <w:rPr>
                        <w:rFonts w:ascii="Cambria Math" w:hAnsi="Cambria Math"/>
                        <w:lang w:val="en-US"/>
                      </w:rPr>
                      <m:t xml:space="preserve"> (k≠l)</m:t>
                    </m:r>
                  </m:e>
                </m:mr>
                <m:mr>
                  <m:e>
                    <m:r>
                      <w:rPr>
                        <w:rFonts w:ascii="Cambria Math" w:hAnsi="Cambria Math"/>
                        <w:lang w:val="en-US"/>
                      </w:rPr>
                      <m:t>6v</m:t>
                    </m:r>
                    <m:f>
                      <m:fPr>
                        <m:ctrlPr>
                          <w:rPr>
                            <w:rFonts w:ascii="Cambria Math" w:hAnsi="Cambria Math"/>
                            <w:i/>
                            <w:lang w:val="en-US"/>
                          </w:rPr>
                        </m:ctrlPr>
                      </m:fPr>
                      <m:num>
                        <m:r>
                          <w:rPr>
                            <w:rFonts w:ascii="Cambria Math" w:hAnsi="Cambria Math"/>
                            <w:lang w:val="en-US"/>
                          </w:rPr>
                          <m:t>2!</m:t>
                        </m:r>
                      </m:num>
                      <m:den>
                        <m:d>
                          <m:dPr>
                            <m:ctrlPr>
                              <w:rPr>
                                <w:rFonts w:ascii="Cambria Math" w:hAnsi="Cambria Math"/>
                                <w:i/>
                                <w:lang w:val="en-US"/>
                              </w:rPr>
                            </m:ctrlPr>
                          </m:dPr>
                          <m:e>
                            <m:r>
                              <w:rPr>
                                <w:rFonts w:ascii="Cambria Math" w:hAnsi="Cambria Math"/>
                                <w:lang w:val="en-US"/>
                              </w:rPr>
                              <m:t>2+3</m:t>
                            </m:r>
                          </m:e>
                        </m:d>
                        <m:r>
                          <w:rPr>
                            <w:rFonts w:ascii="Cambria Math" w:hAnsi="Cambria Math"/>
                            <w:lang w:val="en-US"/>
                          </w:rPr>
                          <m:t>!</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v</m:t>
                        </m:r>
                      </m:num>
                      <m:den>
                        <m:r>
                          <w:rPr>
                            <w:rFonts w:ascii="Cambria Math" w:hAnsi="Cambria Math"/>
                            <w:lang w:val="en-US"/>
                          </w:rPr>
                          <m:t>10</m:t>
                        </m:r>
                      </m:den>
                    </m:f>
                    <m:r>
                      <w:rPr>
                        <w:rFonts w:ascii="Cambria Math" w:hAnsi="Cambria Math"/>
                        <w:lang w:val="en-US"/>
                      </w:rPr>
                      <m:t xml:space="preserve">        (k=l)</m:t>
                    </m:r>
                  </m:e>
                </m:mr>
              </m:m>
            </m:e>
          </m:d>
          <m:r>
            <w:rPr>
              <w:rFonts w:ascii="Cambria Math" w:hAnsi="Cambria Math"/>
              <w:lang w:val="en-US"/>
            </w:rPr>
            <m:t>⋅⋅⋅(15)</m:t>
          </m:r>
        </m:oMath>
      </m:oMathPara>
    </w:p>
    <w:p w14:paraId="1F36BEDB" w14:textId="77777777" w:rsidR="0032109D" w:rsidRDefault="0032109D" w:rsidP="0032109D">
      <w:pPr>
        <w:rPr>
          <w:lang w:val="en-US"/>
        </w:rPr>
      </w:pPr>
    </w:p>
    <w:p w14:paraId="124497ED" w14:textId="77777777" w:rsidR="0032109D" w:rsidRDefault="0032109D" w:rsidP="0032109D">
      <w:pPr>
        <w:rPr>
          <w:lang w:val="en-US"/>
        </w:rPr>
      </w:pPr>
      <w:r>
        <w:rPr>
          <w:lang w:val="en-US"/>
        </w:rPr>
        <w:t>Note the theorem for integral of nodal basis function for a tetrahedron:</w:t>
      </w:r>
    </w:p>
    <w:p w14:paraId="6C851F32" w14:textId="090D9569" w:rsidR="0032109D" w:rsidRPr="00E50C86" w:rsidRDefault="004A652A" w:rsidP="0032109D">
      <w:pPr>
        <w:rPr>
          <w:lang w:val="en-US"/>
        </w:rPr>
      </w:pPr>
      <m:oMathPara>
        <m:oMath>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Sup>
                <m:sSubSupPr>
                  <m:ctrlPr>
                    <w:rPr>
                      <w:rFonts w:ascii="Cambria Math" w:hAnsi="Cambria Math"/>
                      <w:i/>
                      <w:lang w:val="en-US"/>
                    </w:rPr>
                  </m:ctrlPr>
                </m:sSubSupPr>
                <m:e>
                  <m:r>
                    <w:rPr>
                      <w:rFonts w:ascii="Cambria Math" w:hAnsi="Cambria Math"/>
                      <w:lang w:val="en-US"/>
                    </w:rPr>
                    <m:t>λ</m:t>
                  </m:r>
                </m:e>
                <m:sub>
                  <m:r>
                    <w:rPr>
                      <w:rFonts w:ascii="Cambria Math" w:hAnsi="Cambria Math"/>
                      <w:lang w:val="en-US"/>
                    </w:rPr>
                    <m:t>1</m:t>
                  </m:r>
                </m:sub>
                <m:sup>
                  <m:r>
                    <w:rPr>
                      <w:rFonts w:ascii="Cambria Math" w:hAnsi="Cambria Math"/>
                      <w:lang w:val="en-US"/>
                    </w:rPr>
                    <m:t>k</m:t>
                  </m:r>
                </m:sup>
              </m:sSubSup>
              <m:sSubSup>
                <m:sSubSupPr>
                  <m:ctrlPr>
                    <w:rPr>
                      <w:rFonts w:ascii="Cambria Math" w:hAnsi="Cambria Math"/>
                      <w:i/>
                      <w:lang w:val="en-US"/>
                    </w:rPr>
                  </m:ctrlPr>
                </m:sSubSupPr>
                <m:e>
                  <m:r>
                    <w:rPr>
                      <w:rFonts w:ascii="Cambria Math" w:hAnsi="Cambria Math"/>
                      <w:lang w:val="en-US"/>
                    </w:rPr>
                    <m:t>λ</m:t>
                  </m:r>
                </m:e>
                <m:sub>
                  <m:r>
                    <w:rPr>
                      <w:rFonts w:ascii="Cambria Math" w:hAnsi="Cambria Math"/>
                      <w:lang w:val="en-US"/>
                    </w:rPr>
                    <m:t>2</m:t>
                  </m:r>
                </m:sub>
                <m:sup>
                  <m:r>
                    <w:rPr>
                      <w:rFonts w:ascii="Cambria Math" w:hAnsi="Cambria Math"/>
                      <w:lang w:val="en-US"/>
                    </w:rPr>
                    <m:t>l</m:t>
                  </m:r>
                </m:sup>
              </m:sSubSup>
              <m:sSubSup>
                <m:sSubSupPr>
                  <m:ctrlPr>
                    <w:rPr>
                      <w:rFonts w:ascii="Cambria Math" w:hAnsi="Cambria Math"/>
                      <w:i/>
                      <w:lang w:val="en-US"/>
                    </w:rPr>
                  </m:ctrlPr>
                </m:sSubSupPr>
                <m:e>
                  <m:r>
                    <w:rPr>
                      <w:rFonts w:ascii="Cambria Math" w:hAnsi="Cambria Math"/>
                      <w:lang w:val="en-US"/>
                    </w:rPr>
                    <m:t>λ</m:t>
                  </m:r>
                </m:e>
                <m:sub>
                  <m:r>
                    <w:rPr>
                      <w:rFonts w:ascii="Cambria Math" w:hAnsi="Cambria Math"/>
                      <w:lang w:val="en-US"/>
                    </w:rPr>
                    <m:t>3</m:t>
                  </m:r>
                </m:sub>
                <m:sup>
                  <m:r>
                    <w:rPr>
                      <w:rFonts w:ascii="Cambria Math" w:hAnsi="Cambria Math"/>
                      <w:lang w:val="en-US"/>
                    </w:rPr>
                    <m:t>m</m:t>
                  </m:r>
                </m:sup>
              </m:sSubSup>
              <m:sSubSup>
                <m:sSubSupPr>
                  <m:ctrlPr>
                    <w:rPr>
                      <w:rFonts w:ascii="Cambria Math" w:hAnsi="Cambria Math"/>
                      <w:i/>
                      <w:lang w:val="en-US"/>
                    </w:rPr>
                  </m:ctrlPr>
                </m:sSubSupPr>
                <m:e>
                  <m:r>
                    <w:rPr>
                      <w:rFonts w:ascii="Cambria Math" w:hAnsi="Cambria Math"/>
                      <w:lang w:val="en-US"/>
                    </w:rPr>
                    <m:t>λ</m:t>
                  </m:r>
                </m:e>
                <m:sub>
                  <m:r>
                    <w:rPr>
                      <w:rFonts w:ascii="Cambria Math" w:hAnsi="Cambria Math"/>
                      <w:lang w:val="en-US"/>
                    </w:rPr>
                    <m:t>4</m:t>
                  </m:r>
                </m:sub>
                <m:sup>
                  <m:r>
                    <w:rPr>
                      <w:rFonts w:ascii="Cambria Math" w:hAnsi="Cambria Math"/>
                      <w:lang w:val="en-US"/>
                    </w:rPr>
                    <m:t>n</m:t>
                  </m:r>
                </m:sup>
              </m:sSubSup>
              <m:r>
                <w:rPr>
                  <w:rFonts w:ascii="Cambria Math" w:hAnsi="Cambria Math"/>
                  <w:lang w:val="en-US"/>
                </w:rPr>
                <m:t>dV</m:t>
              </m:r>
            </m:e>
          </m:nary>
          <m:r>
            <w:rPr>
              <w:rFonts w:ascii="Cambria Math" w:hAnsi="Cambria Math"/>
              <w:lang w:val="en-US"/>
            </w:rPr>
            <m:t>=6v</m:t>
          </m:r>
          <m:f>
            <m:fPr>
              <m:ctrlPr>
                <w:rPr>
                  <w:rFonts w:ascii="Cambria Math" w:hAnsi="Cambria Math"/>
                  <w:i/>
                  <w:lang w:val="en-US"/>
                </w:rPr>
              </m:ctrlPr>
            </m:fPr>
            <m:num>
              <m:r>
                <w:rPr>
                  <w:rFonts w:ascii="Cambria Math" w:hAnsi="Cambria Math"/>
                  <w:lang w:val="en-US"/>
                </w:rPr>
                <m:t>k!l!m!n!</m:t>
              </m:r>
            </m:num>
            <m:den>
              <m:d>
                <m:dPr>
                  <m:ctrlPr>
                    <w:rPr>
                      <w:rFonts w:ascii="Cambria Math" w:hAnsi="Cambria Math"/>
                      <w:i/>
                      <w:lang w:val="en-US"/>
                    </w:rPr>
                  </m:ctrlPr>
                </m:dPr>
                <m:e>
                  <m:r>
                    <w:rPr>
                      <w:rFonts w:ascii="Cambria Math" w:hAnsi="Cambria Math"/>
                      <w:lang w:val="en-US"/>
                    </w:rPr>
                    <m:t>k+l+m+n+3</m:t>
                  </m:r>
                </m:e>
              </m:d>
              <m:r>
                <w:rPr>
                  <w:rFonts w:ascii="Cambria Math" w:hAnsi="Cambria Math"/>
                  <w:lang w:val="en-US"/>
                </w:rPr>
                <m:t>!</m:t>
              </m:r>
            </m:den>
          </m:f>
          <m:r>
            <w:rPr>
              <w:rFonts w:ascii="Cambria Math" w:hAnsi="Cambria Math"/>
              <w:lang w:val="en-US"/>
            </w:rPr>
            <m:t xml:space="preserve">  ⋅⋅⋅(16)</m:t>
          </m:r>
        </m:oMath>
      </m:oMathPara>
    </w:p>
    <w:p w14:paraId="00B3316B" w14:textId="5252E91B" w:rsidR="0012070E" w:rsidRDefault="0012070E">
      <w:pPr>
        <w:rPr>
          <w:b/>
          <w:bCs/>
          <w:sz w:val="32"/>
          <w:szCs w:val="32"/>
          <w:lang w:val="en-US"/>
        </w:rPr>
      </w:pPr>
      <w:r>
        <w:rPr>
          <w:b/>
          <w:bCs/>
          <w:sz w:val="32"/>
          <w:szCs w:val="32"/>
          <w:lang w:val="en-US"/>
        </w:rPr>
        <w:br w:type="page"/>
      </w:r>
    </w:p>
    <w:p w14:paraId="51C59B81" w14:textId="77777777" w:rsidR="0032109D" w:rsidRDefault="0032109D">
      <w:pPr>
        <w:rPr>
          <w:b/>
          <w:bCs/>
          <w:sz w:val="32"/>
          <w:szCs w:val="32"/>
          <w:lang w:val="en-US"/>
        </w:rPr>
      </w:pPr>
    </w:p>
    <w:p w14:paraId="7A7D82DB" w14:textId="41D97AA0" w:rsidR="0012070E" w:rsidRDefault="0012070E">
      <w:pPr>
        <w:rPr>
          <w:b/>
          <w:bCs/>
          <w:sz w:val="32"/>
          <w:szCs w:val="32"/>
          <w:lang w:val="en-US"/>
        </w:rPr>
      </w:pPr>
      <w:r>
        <w:rPr>
          <w:b/>
          <w:bCs/>
          <w:sz w:val="32"/>
          <w:szCs w:val="32"/>
          <w:lang w:val="en-US"/>
        </w:rPr>
        <w:t xml:space="preserve">Appendix B: Scaling of the governing equation for </w:t>
      </w:r>
      <w:proofErr w:type="spellStart"/>
      <w:r w:rsidR="007B2E33">
        <w:rPr>
          <w:b/>
          <w:bCs/>
          <w:sz w:val="32"/>
          <w:szCs w:val="32"/>
          <w:lang w:val="en-US"/>
        </w:rPr>
        <w:t>ActFEM</w:t>
      </w:r>
      <w:proofErr w:type="spellEnd"/>
      <w:r w:rsidR="007B2E33">
        <w:rPr>
          <w:b/>
          <w:bCs/>
          <w:sz w:val="32"/>
          <w:szCs w:val="32"/>
          <w:lang w:val="en-US"/>
        </w:rPr>
        <w:t xml:space="preserve"> </w:t>
      </w:r>
      <w:r w:rsidR="001260CA">
        <w:rPr>
          <w:b/>
          <w:bCs/>
          <w:sz w:val="32"/>
          <w:szCs w:val="32"/>
          <w:lang w:val="en-US"/>
        </w:rPr>
        <w:t>calculation</w:t>
      </w:r>
    </w:p>
    <w:p w14:paraId="5535A52C" w14:textId="660CEE9C" w:rsidR="00000F9A" w:rsidRDefault="00000F9A">
      <w:pPr>
        <w:rPr>
          <w:lang w:val="en-US"/>
        </w:rPr>
      </w:pPr>
      <w:r>
        <w:rPr>
          <w:lang w:val="en-US"/>
        </w:rPr>
        <w:t xml:space="preserve">In solving discretized form </w:t>
      </w:r>
      <w:r w:rsidR="00516774">
        <w:rPr>
          <w:lang w:val="en-US"/>
        </w:rPr>
        <w:t>combining</w:t>
      </w:r>
      <w:r>
        <w:rPr>
          <w:lang w:val="en-US"/>
        </w:rPr>
        <w:t xml:space="preserve"> Eq. (7)</w:t>
      </w:r>
      <w:r w:rsidR="00516774">
        <w:rPr>
          <w:lang w:val="en-US"/>
        </w:rPr>
        <w:t xml:space="preserve"> and (12)</w:t>
      </w:r>
      <w:r>
        <w:rPr>
          <w:lang w:val="en-US"/>
        </w:rPr>
        <w:t xml:space="preserve">, </w:t>
      </w:r>
    </w:p>
    <w:p w14:paraId="71090949" w14:textId="77777777" w:rsidR="00000F9A" w:rsidRDefault="00000F9A">
      <w:pPr>
        <w:rPr>
          <w:lang w:val="en-US"/>
        </w:rPr>
      </w:pPr>
    </w:p>
    <w:p w14:paraId="1CBF7CC9" w14:textId="1C3A3310" w:rsidR="00000F9A" w:rsidRDefault="004A652A" w:rsidP="00000F9A">
      <w:pPr>
        <w:rPr>
          <w:lang w:val="en-US"/>
        </w:rPr>
      </w:pPr>
      <m:oMathPara>
        <m:oMath>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i</m:t>
                              </m:r>
                            </m:sub>
                          </m:sSub>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e>
                      </m:d>
                      <m:ctrlPr>
                        <w:rPr>
                          <w:rFonts w:ascii="Cambria Math" w:hAnsi="Cambria Math"/>
                          <w:i/>
                          <w:lang w:val="en-US"/>
                        </w:rPr>
                      </m:ctrlPr>
                    </m:e>
                  </m:d>
                  <m:r>
                    <w:rPr>
                      <w:rFonts w:ascii="Cambria Math" w:hAnsi="Cambria Math"/>
                      <w:lang w:val="en-US"/>
                    </w:rPr>
                    <m:t>dV</m:t>
                  </m:r>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Al</m:t>
                      </m:r>
                    </m:e>
                  </m:d>
                </m:e>
                <m:sub>
                  <m:r>
                    <w:rPr>
                      <w:rFonts w:ascii="Cambria Math" w:hAnsi="Cambria Math"/>
                      <w:lang w:val="en-US"/>
                    </w:rPr>
                    <m:t>j</m:t>
                  </m:r>
                </m:sub>
              </m:sSub>
            </m:e>
          </m:nary>
          <m: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r>
                    <w:rPr>
                      <w:rFonts w:ascii="Cambria Math" w:hAnsi="Cambria Math"/>
                      <w:lang w:val="en-US"/>
                    </w:rPr>
                    <m:t>iωμσ</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r>
                    <w:rPr>
                      <w:rFonts w:ascii="Cambria Math" w:hAnsi="Cambria Math"/>
                      <w:lang w:val="en-US"/>
                    </w:rPr>
                    <m:t>dV</m:t>
                  </m:r>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Al</m:t>
                      </m:r>
                    </m:e>
                  </m:d>
                </m:e>
                <m:sub>
                  <m:r>
                    <w:rPr>
                      <w:rFonts w:ascii="Cambria Math" w:hAnsi="Cambria Math"/>
                      <w:lang w:val="en-US"/>
                    </w:rPr>
                    <m:t>j</m:t>
                  </m:r>
                </m:sub>
              </m:sSub>
            </m:e>
          </m:nary>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lang w:val="en-US"/>
                </w:rPr>
              </m:ctrlPr>
            </m:dPr>
            <m:e>
              <m:f>
                <m:fPr>
                  <m:ctrlPr>
                    <w:rPr>
                      <w:rFonts w:ascii="Cambria Math" w:hAnsi="Cambria Math"/>
                      <w:i/>
                      <w:lang w:val="en-US"/>
                    </w:rPr>
                  </m:ctrlPr>
                </m:fPr>
                <m:num>
                  <m:sSubSup>
                    <m:sSubSupPr>
                      <m:ctrlPr>
                        <w:rPr>
                          <w:rFonts w:ascii="Cambria Math" w:hAnsi="Cambria Math"/>
                          <w:i/>
                          <w:lang w:val="en-US"/>
                        </w:rPr>
                      </m:ctrlPr>
                    </m:sSubSupPr>
                    <m:e>
                      <m:r>
                        <m:rPr>
                          <m:sty m:val="bi"/>
                        </m:rPr>
                        <w:rPr>
                          <w:rFonts w:ascii="Cambria Math" w:hAnsi="Cambria Math"/>
                          <w:lang w:val="en-US"/>
                        </w:rPr>
                        <m:t>w</m:t>
                      </m:r>
                      <m:ctrlPr>
                        <w:rPr>
                          <w:rFonts w:ascii="Cambria Math" w:hAnsi="Cambria Math"/>
                          <w:b/>
                          <w:bCs/>
                          <w:i/>
                          <w:lang w:val="en-US"/>
                        </w:rPr>
                      </m:ctrlPr>
                    </m:e>
                    <m:sub>
                      <m:r>
                        <w:rPr>
                          <w:rFonts w:ascii="Cambria Math" w:hAnsi="Cambria Math"/>
                          <w:lang w:val="en-US"/>
                        </w:rPr>
                        <m:t>i</m:t>
                      </m:r>
                    </m:sub>
                    <m:sup>
                      <m:r>
                        <w:rPr>
                          <w:rFonts w:ascii="Cambria Math" w:hAnsi="Cambria Math"/>
                          <w:lang w:val="en-US"/>
                        </w:rPr>
                        <m:t>e</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p1</m:t>
                          </m:r>
                        </m:sub>
                      </m:sSub>
                    </m:e>
                  </m:d>
                  <m:r>
                    <w:rPr>
                      <w:rFonts w:ascii="Cambria Math" w:hAnsi="Cambria Math"/>
                      <w:lang w:val="en-US"/>
                    </w:rPr>
                    <m:t>+</m:t>
                  </m:r>
                  <m:sSubSup>
                    <m:sSubSupPr>
                      <m:ctrlPr>
                        <w:rPr>
                          <w:rFonts w:ascii="Cambria Math" w:hAnsi="Cambria Math"/>
                          <w:i/>
                          <w:lang w:val="en-US"/>
                        </w:rPr>
                      </m:ctrlPr>
                    </m:sSubSupPr>
                    <m:e>
                      <m:r>
                        <m:rPr>
                          <m:sty m:val="bi"/>
                        </m:rPr>
                        <w:rPr>
                          <w:rFonts w:ascii="Cambria Math" w:hAnsi="Cambria Math"/>
                          <w:lang w:val="en-US"/>
                        </w:rPr>
                        <m:t>w</m:t>
                      </m:r>
                    </m:e>
                    <m:sub>
                      <m:r>
                        <w:rPr>
                          <w:rFonts w:ascii="Cambria Math" w:hAnsi="Cambria Math"/>
                          <w:lang w:val="en-US"/>
                        </w:rPr>
                        <m:t>i</m:t>
                      </m:r>
                    </m:sub>
                    <m:sup>
                      <m:r>
                        <w:rPr>
                          <w:rFonts w:ascii="Cambria Math" w:hAnsi="Cambria Math"/>
                          <w:lang w:val="en-US"/>
                        </w:rPr>
                        <m:t>e</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p2</m:t>
                          </m:r>
                        </m:sub>
                      </m:sSub>
                    </m:e>
                  </m:d>
                </m:num>
                <m:den>
                  <m:r>
                    <w:rPr>
                      <w:rFonts w:ascii="Cambria Math" w:hAnsi="Cambria Math"/>
                      <w:lang w:val="en-US"/>
                    </w:rPr>
                    <m:t>2</m:t>
                  </m:r>
                </m:den>
              </m:f>
            </m:e>
          </m:d>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acc>
          <m:r>
            <w:rPr>
              <w:rFonts w:ascii="Cambria Math" w:hAnsi="Cambria Math"/>
              <w:lang w:val="en-US"/>
            </w:rPr>
            <m:t xml:space="preserve"> ⋅⋅⋅(17)</m:t>
          </m:r>
        </m:oMath>
      </m:oMathPara>
    </w:p>
    <w:p w14:paraId="23F5836C" w14:textId="77777777" w:rsidR="00000F9A" w:rsidRDefault="00000F9A">
      <w:pPr>
        <w:rPr>
          <w:lang w:val="en-US"/>
        </w:rPr>
      </w:pPr>
    </w:p>
    <w:p w14:paraId="4E89E896" w14:textId="3A9882E7" w:rsidR="00000F9A" w:rsidRDefault="00000F9A" w:rsidP="001D4021">
      <w:pPr>
        <w:spacing w:line="276" w:lineRule="auto"/>
        <w:jc w:val="both"/>
        <w:rPr>
          <w:b/>
          <w:bCs/>
          <w:lang w:val="en-US"/>
        </w:rPr>
      </w:pPr>
      <w:r>
        <w:rPr>
          <w:lang w:val="en-US"/>
        </w:rPr>
        <w:t xml:space="preserve">a scaling is implemented in </w:t>
      </w:r>
      <w:proofErr w:type="spellStart"/>
      <w:r>
        <w:rPr>
          <w:lang w:val="en-US"/>
        </w:rPr>
        <w:t>ActFEM</w:t>
      </w:r>
      <w:proofErr w:type="spellEnd"/>
      <w:r>
        <w:rPr>
          <w:lang w:val="en-US"/>
        </w:rPr>
        <w:t xml:space="preserve">. Scaling length </w:t>
      </w:r>
      <m:oMath>
        <m:r>
          <w:rPr>
            <w:rFonts w:ascii="Cambria Math" w:hAnsi="Cambria Math"/>
            <w:lang w:val="en-US"/>
          </w:rPr>
          <m:t>L</m:t>
        </m:r>
      </m:oMath>
      <w:r>
        <w:rPr>
          <w:lang w:val="en-US"/>
        </w:rPr>
        <w:t xml:space="preserve">, set to be 1000m in </w:t>
      </w:r>
      <w:proofErr w:type="spellStart"/>
      <w:r>
        <w:rPr>
          <w:lang w:val="en-US"/>
        </w:rPr>
        <w:t>ActFEM</w:t>
      </w:r>
      <w:proofErr w:type="spellEnd"/>
      <w:r>
        <w:rPr>
          <w:lang w:val="en-US"/>
        </w:rPr>
        <w:t>, is used. Consider to rewrite Eq. (</w:t>
      </w:r>
      <w:r w:rsidR="003C0F6B">
        <w:rPr>
          <w:lang w:val="en-US"/>
        </w:rPr>
        <w:t>1</w:t>
      </w:r>
      <w:r>
        <w:rPr>
          <w:lang w:val="en-US"/>
        </w:rPr>
        <w:t xml:space="preserve">7) by using </w:t>
      </w:r>
      <m:oMath>
        <m:r>
          <m:rPr>
            <m:sty m:val="p"/>
          </m:rP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L</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m:t>
            </m:r>
          </m:sup>
        </m:sSup>
        <m:r>
          <w:rPr>
            <w:rFonts w:ascii="Cambria Math" w:hAnsi="Cambria Math"/>
            <w:lang w:val="en-US"/>
          </w:rPr>
          <m:t xml:space="preserve">, </m:t>
        </m:r>
        <m:r>
          <m:rPr>
            <m:sty m:val="bi"/>
          </m:rPr>
          <w:rPr>
            <w:rFonts w:ascii="Cambria Math" w:hAnsi="Cambria Math"/>
            <w:lang w:val="en-US"/>
          </w:rPr>
          <m:t>w=</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L</m:t>
            </m:r>
          </m:den>
        </m:f>
        <m:sSup>
          <m:sSupPr>
            <m:ctrlPr>
              <w:rPr>
                <w:rFonts w:ascii="Cambria Math" w:hAnsi="Cambria Math"/>
                <w:b/>
                <w:bCs/>
                <w:i/>
                <w:lang w:val="en-US"/>
              </w:rPr>
            </m:ctrlPr>
          </m:sSupPr>
          <m:e>
            <m:r>
              <m:rPr>
                <m:sty m:val="bi"/>
              </m:rPr>
              <w:rPr>
                <w:rFonts w:ascii="Cambria Math" w:hAnsi="Cambria Math"/>
                <w:lang w:val="en-US"/>
              </w:rPr>
              <m:t>w</m:t>
            </m:r>
          </m:e>
          <m:sup>
            <m:r>
              <m:rPr>
                <m:sty m:val="bi"/>
              </m:rPr>
              <w:rPr>
                <w:rFonts w:ascii="Cambria Math" w:hAnsi="Cambria Math"/>
                <w:lang w:val="en-US"/>
              </w:rPr>
              <m:t>'</m:t>
            </m:r>
          </m:sup>
        </m:sSup>
        <m:r>
          <m:rPr>
            <m:sty m:val="bi"/>
          </m:rPr>
          <w:rPr>
            <w:rFonts w:ascii="Cambria Math" w:hAnsi="Cambria Math"/>
            <w:lang w:val="en-US"/>
          </w:rPr>
          <m:t xml:space="preserve">, </m:t>
        </m:r>
        <m:r>
          <w:rPr>
            <w:rFonts w:ascii="Cambria Math" w:hAnsi="Cambria Math"/>
            <w:lang w:val="en-US"/>
          </w:rPr>
          <m:t>dV=</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3</m:t>
            </m:r>
          </m:sup>
        </m:sSup>
        <m:r>
          <w:rPr>
            <w:rFonts w:ascii="Cambria Math" w:hAnsi="Cambria Math"/>
            <w:lang w:val="en-US"/>
          </w:rPr>
          <m:t>d</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m:t>
            </m:r>
          </m:sup>
        </m:sSup>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acc>
        <m:r>
          <w:rPr>
            <w:rFonts w:ascii="Cambria Math" w:hAnsi="Cambria Math"/>
            <w:lang w:val="en-US"/>
          </w:rPr>
          <m:t>=L</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e>
        </m:acc>
        <m:r>
          <w:rPr>
            <w:rFonts w:ascii="Cambria Math" w:hAnsi="Cambria Math"/>
            <w:lang w:val="en-US"/>
          </w:rPr>
          <m:t>,  Al</m:t>
        </m:r>
        <m:d>
          <m:dPr>
            <m:begChr m:val="["/>
            <m:endChr m:val="]"/>
            <m:ctrlPr>
              <w:rPr>
                <w:rFonts w:ascii="Cambria Math" w:hAnsi="Cambria Math"/>
                <w:i/>
                <w:lang w:val="en-US"/>
              </w:rPr>
            </m:ctrlPr>
          </m:dPr>
          <m:e>
            <m:r>
              <w:rPr>
                <w:rFonts w:ascii="Cambria Math" w:hAnsi="Cambria Math"/>
                <w:lang w:val="en-US"/>
              </w:rPr>
              <m:t>s⋅V</m:t>
            </m:r>
            <m:r>
              <m:rPr>
                <m:lit/>
              </m:rPr>
              <w:rPr>
                <w:rFonts w:ascii="Cambria Math" w:hAnsi="Cambria Math"/>
                <w:lang w:val="en-US"/>
              </w:rPr>
              <m:t>/</m:t>
            </m:r>
            <m:r>
              <w:rPr>
                <w:rFonts w:ascii="Cambria Math" w:hAnsi="Cambria Math"/>
                <w:lang w:val="en-US"/>
              </w:rPr>
              <m:t>m⋅m</m:t>
            </m:r>
          </m:e>
        </m:d>
        <m:r>
          <w:rPr>
            <w:rFonts w:ascii="Cambria Math" w:hAnsi="Cambria Math"/>
            <w:lang w:val="en-US"/>
          </w:rPr>
          <m:t>=∫A⋅d</m:t>
        </m:r>
        <m:r>
          <m:rPr>
            <m:sty m:val="bi"/>
          </m:rPr>
          <w:rPr>
            <w:rFonts w:ascii="Cambria Math" w:hAnsi="Cambria Math"/>
            <w:lang w:val="en-US"/>
          </w:rPr>
          <m:t>l</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L</m:t>
            </m:r>
          </m:den>
        </m:f>
        <m:r>
          <w:rPr>
            <w:rFonts w:ascii="Cambria Math" w:hAnsi="Cambria Math"/>
            <w:lang w:val="en-US"/>
          </w:rPr>
          <m:t>A</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r>
          <w:rPr>
            <w:rFonts w:ascii="Cambria Math" w:hAnsi="Cambria Math" w:hint="eastAsia"/>
            <w:lang w:val="en-US"/>
          </w:rPr>
          <m:t>,</m:t>
        </m:r>
        <m:r>
          <w:rPr>
            <w:rFonts w:ascii="Cambria Math" w:hAnsi="Cambria Math"/>
            <w:lang w:val="en-US"/>
          </w:rPr>
          <m:t xml:space="preserve"> where A</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s⋅mV</m:t>
            </m:r>
            <m:r>
              <m:rPr>
                <m:lit/>
              </m:rPr>
              <w:rPr>
                <w:rFonts w:ascii="Cambria Math" w:hAnsi="Cambria Math"/>
                <w:lang w:val="en-US"/>
              </w:rPr>
              <m:t>/</m:t>
            </m:r>
            <m:r>
              <w:rPr>
                <w:rFonts w:ascii="Cambria Math" w:hAnsi="Cambria Math"/>
                <w:lang w:val="en-US"/>
              </w:rPr>
              <m:t>km⋅km</m:t>
            </m:r>
          </m:e>
        </m:d>
        <m:r>
          <w:rPr>
            <w:rFonts w:ascii="Cambria Math" w:hAnsi="Cambria Math"/>
            <w:lang w:val="en-US"/>
          </w:rPr>
          <m:t xml:space="preserve">, and </m:t>
        </m:r>
        <m:r>
          <m:rPr>
            <m:sty m:val="bi"/>
          </m:rPr>
          <w:rPr>
            <w:rFonts w:ascii="Cambria Math" w:hAnsi="Cambria Math"/>
            <w:lang w:val="en-US"/>
          </w:rPr>
          <m:t>E</m:t>
        </m:r>
        <m:r>
          <w:rPr>
            <w:rFonts w:ascii="Cambria Math" w:hAnsi="Cambria Math"/>
            <w:lang w:val="en-US"/>
          </w:rPr>
          <m:t>=iω</m:t>
        </m:r>
        <m:r>
          <m:rPr>
            <m:sty m:val="bi"/>
          </m:rPr>
          <w:rPr>
            <w:rFonts w:ascii="Cambria Math" w:hAnsi="Cambria Math"/>
            <w:lang w:val="en-US"/>
          </w:rPr>
          <m:t>A</m:t>
        </m:r>
      </m:oMath>
      <w:r w:rsidR="004C5B26" w:rsidRPr="004C5B26">
        <w:rPr>
          <w:lang w:val="en-US"/>
        </w:rPr>
        <w:t>.</w:t>
      </w:r>
      <w:r w:rsidR="004C5B26">
        <w:rPr>
          <w:b/>
          <w:bCs/>
          <w:lang w:val="en-US"/>
        </w:rPr>
        <w:t xml:space="preserve"> </w:t>
      </w:r>
      <w:r w:rsidR="00925327" w:rsidRPr="00925327">
        <w:rPr>
          <w:lang w:val="en-US"/>
        </w:rPr>
        <w:t>The</w:t>
      </w:r>
      <w:r w:rsidR="00925327">
        <w:rPr>
          <w:lang w:val="en-US"/>
        </w:rPr>
        <w:t>se</w:t>
      </w:r>
      <w:r w:rsidR="00925327" w:rsidRPr="00925327">
        <w:rPr>
          <w:lang w:val="en-US"/>
        </w:rPr>
        <w:t xml:space="preserve"> </w:t>
      </w:r>
      <w:r w:rsidR="00925327">
        <w:rPr>
          <w:lang w:val="en-US"/>
        </w:rPr>
        <w:t xml:space="preserve">replacements correspond to the fact that </w:t>
      </w:r>
      <m:oMath>
        <m:r>
          <m:rPr>
            <m:sty m:val="bi"/>
          </m:rPr>
          <w:rPr>
            <w:rFonts w:ascii="Cambria Math" w:hAnsi="Cambria Math"/>
            <w:lang w:val="en-US"/>
          </w:rPr>
          <m:t>w</m:t>
        </m:r>
      </m:oMath>
      <w:r w:rsidR="00925327">
        <w:rPr>
          <w:b/>
          <w:bCs/>
          <w:lang w:val="en-US"/>
        </w:rPr>
        <w:t xml:space="preserve"> and </w:t>
      </w:r>
      <m:oMath>
        <m:r>
          <m:rPr>
            <m:sty m:val="b"/>
          </m:rPr>
          <w:rPr>
            <w:rFonts w:ascii="Cambria Math" w:hAnsi="Cambria Math"/>
            <w:lang w:val="en-US"/>
          </w:rPr>
          <m:t>∇</m:t>
        </m:r>
      </m:oMath>
      <w:r w:rsidR="00925327">
        <w:rPr>
          <w:b/>
          <w:bCs/>
          <w:lang w:val="en-US"/>
        </w:rPr>
        <w:t xml:space="preserve"> are constructed </w:t>
      </w:r>
      <w:r w:rsidR="00770AD8">
        <w:rPr>
          <w:b/>
          <w:bCs/>
          <w:lang w:val="en-US"/>
        </w:rPr>
        <w:t xml:space="preserve">as </w:t>
      </w:r>
      <m:oMath>
        <m:r>
          <m:rPr>
            <m:sty m:val="bi"/>
          </m:rPr>
          <w:rPr>
            <w:rFonts w:ascii="Cambria Math" w:hAnsi="Cambria Math"/>
            <w:lang w:val="en-US"/>
          </w:rPr>
          <m:t>w</m:t>
        </m:r>
      </m:oMath>
      <w:r w:rsidR="00770AD8">
        <w:rPr>
          <w:b/>
          <w:bCs/>
          <w:lang w:val="en-US"/>
        </w:rPr>
        <w:t xml:space="preserve">’ and </w:t>
      </w:r>
      <m:oMath>
        <m:r>
          <m:rPr>
            <m:sty m:val="b"/>
          </m:rPr>
          <w:rPr>
            <w:rFonts w:ascii="Cambria Math" w:hAnsi="Cambria Math"/>
            <w:lang w:val="en-US"/>
          </w:rPr>
          <m:t>∇</m:t>
        </m:r>
      </m:oMath>
      <w:r w:rsidR="00770AD8">
        <w:rPr>
          <w:b/>
          <w:bCs/>
          <w:lang w:val="en-US"/>
        </w:rPr>
        <w:t xml:space="preserve">’ </w:t>
      </w:r>
      <w:r w:rsidR="00925327">
        <w:rPr>
          <w:b/>
          <w:bCs/>
          <w:lang w:val="en-US"/>
        </w:rPr>
        <w:t xml:space="preserve">with the coordinate system </w:t>
      </w:r>
      <w:r w:rsidR="00093551">
        <w:rPr>
          <w:b/>
          <w:bCs/>
          <w:lang w:val="en-US"/>
        </w:rPr>
        <w:t>in</w:t>
      </w:r>
      <w:r w:rsidR="00925327">
        <w:rPr>
          <w:b/>
          <w:bCs/>
          <w:lang w:val="en-US"/>
        </w:rPr>
        <w:t xml:space="preserve"> the unit of km.</w:t>
      </w:r>
    </w:p>
    <w:p w14:paraId="07461BB4" w14:textId="27D319BC" w:rsidR="004C5B26" w:rsidRPr="004F0E6E" w:rsidRDefault="004A652A">
      <w:pPr>
        <w:rPr>
          <w:i/>
          <w:lang w:val="en-US"/>
        </w:rPr>
      </w:pPr>
      <m:oMathPara>
        <m:oMath>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f>
                            <m:fPr>
                              <m:ctrlPr>
                                <w:rPr>
                                  <w:rFonts w:ascii="Cambria Math" w:hAnsi="Cambria Math"/>
                                  <w:i/>
                                  <w:iCs/>
                                  <w:color w:val="00B050"/>
                                  <w:lang w:val="en-US"/>
                                </w:rPr>
                              </m:ctrlPr>
                            </m:fPr>
                            <m:num>
                              <m:r>
                                <w:rPr>
                                  <w:rFonts w:ascii="Cambria Math" w:hAnsi="Cambria Math"/>
                                  <w:color w:val="00B050"/>
                                  <w:lang w:val="en-US"/>
                                </w:rPr>
                                <m:t>1</m:t>
                              </m:r>
                            </m:num>
                            <m:den>
                              <m:r>
                                <w:rPr>
                                  <w:rFonts w:ascii="Cambria Math" w:hAnsi="Cambria Math"/>
                                  <w:color w:val="00B050"/>
                                  <w:lang w:val="en-US"/>
                                </w:rPr>
                                <m:t>L</m:t>
                              </m:r>
                            </m:den>
                          </m:f>
                          <m:r>
                            <m:rPr>
                              <m:sty m:val="p"/>
                            </m:rPr>
                            <w:rPr>
                              <w:rFonts w:ascii="Cambria Math" w:hAnsi="Cambria Math"/>
                              <w:color w:val="FFC000"/>
                              <w:lang w:val="en-US"/>
                            </w:rPr>
                            <m:t>∇'</m:t>
                          </m:r>
                          <m:r>
                            <w:rPr>
                              <w:rFonts w:ascii="Cambria Math" w:hAnsi="Cambria Math"/>
                              <w:lang w:val="en-US"/>
                            </w:rPr>
                            <m:t>×</m:t>
                          </m:r>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w:rPr>
                                  <w:rFonts w:ascii="Cambria Math" w:hAnsi="Cambria Math"/>
                                  <w:color w:val="FFC000"/>
                                  <w:lang w:val="en-US"/>
                                </w:rPr>
                                <m:t>i</m:t>
                              </m:r>
                              <m:ctrlPr>
                                <w:rPr>
                                  <w:rFonts w:ascii="Cambria Math" w:hAnsi="Cambria Math"/>
                                  <w:i/>
                                  <w:color w:val="FFC000"/>
                                  <w:lang w:val="en-US"/>
                                </w:rPr>
                              </m:ctrlPr>
                            </m:sub>
                            <m:sup>
                              <m:r>
                                <m:rPr>
                                  <m:sty m:val="bi"/>
                                </m:rPr>
                                <w:rPr>
                                  <w:rFonts w:ascii="Cambria Math" w:hAnsi="Cambria Math"/>
                                  <w:color w:val="FFC000"/>
                                  <w:lang w:val="en-US"/>
                                </w:rPr>
                                <m:t>'</m:t>
                              </m:r>
                            </m:sup>
                          </m:sSubSup>
                        </m:e>
                      </m:d>
                      <m:r>
                        <w:rPr>
                          <w:rFonts w:ascii="Cambria Math" w:hAnsi="Cambria Math"/>
                          <w:lang w:val="en-US"/>
                        </w:rPr>
                        <m:t>⋅</m:t>
                      </m:r>
                      <m:d>
                        <m:dPr>
                          <m:ctrlPr>
                            <w:rPr>
                              <w:rFonts w:ascii="Cambria Math" w:hAnsi="Cambria Math"/>
                              <w:i/>
                              <w:lang w:val="en-US"/>
                            </w:rPr>
                          </m:ctrlPr>
                        </m:dPr>
                        <m:e>
                          <m:f>
                            <m:fPr>
                              <m:ctrlPr>
                                <w:rPr>
                                  <w:rFonts w:ascii="Cambria Math" w:hAnsi="Cambria Math"/>
                                  <w:i/>
                                  <w:iCs/>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p>
                            <m:sSupPr>
                              <m:ctrlPr>
                                <w:rPr>
                                  <w:rFonts w:ascii="Cambria Math" w:hAnsi="Cambria Math"/>
                                  <w:color w:val="FFC000"/>
                                  <w:lang w:val="en-US"/>
                                </w:rPr>
                              </m:ctrlPr>
                            </m:sSupPr>
                            <m:e>
                              <m:r>
                                <m:rPr>
                                  <m:sty m:val="p"/>
                                </m:rPr>
                                <w:rPr>
                                  <w:rFonts w:ascii="Cambria Math" w:hAnsi="Cambria Math"/>
                                  <w:color w:val="FFC000"/>
                                  <w:lang w:val="en-US"/>
                                </w:rPr>
                                <m:t>∇</m:t>
                              </m:r>
                            </m:e>
                            <m:sup>
                              <m:r>
                                <m:rPr>
                                  <m:sty m:val="p"/>
                                </m:rPr>
                                <w:rPr>
                                  <w:rFonts w:ascii="Cambria Math" w:hAnsi="Cambria Math"/>
                                  <w:color w:val="FFC000"/>
                                  <w:lang w:val="en-US"/>
                                </w:rPr>
                                <m:t>'</m:t>
                              </m:r>
                            </m:sup>
                          </m:sSup>
                          <m:r>
                            <w:rPr>
                              <w:rFonts w:ascii="Cambria Math" w:hAnsi="Cambria Math"/>
                              <w:lang w:val="en-US"/>
                            </w:rPr>
                            <m:t>×</m:t>
                          </m:r>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w:rPr>
                                  <w:rFonts w:ascii="Cambria Math" w:hAnsi="Cambria Math"/>
                                  <w:color w:val="FFC000"/>
                                  <w:lang w:val="en-US"/>
                                </w:rPr>
                                <m:t>j</m:t>
                              </m:r>
                              <m:ctrlPr>
                                <w:rPr>
                                  <w:rFonts w:ascii="Cambria Math" w:hAnsi="Cambria Math"/>
                                  <w:i/>
                                  <w:color w:val="FFC000"/>
                                  <w:lang w:val="en-US"/>
                                </w:rPr>
                              </m:ctrlPr>
                            </m:sub>
                            <m:sup>
                              <m:r>
                                <m:rPr>
                                  <m:sty m:val="bi"/>
                                </m:rPr>
                                <w:rPr>
                                  <w:rFonts w:ascii="Cambria Math" w:hAnsi="Cambria Math"/>
                                  <w:color w:val="FFC000"/>
                                  <w:lang w:val="en-US"/>
                                </w:rPr>
                                <m:t>'</m:t>
                              </m:r>
                            </m:sup>
                          </m:sSubSup>
                        </m:e>
                      </m:d>
                      <m:ctrlPr>
                        <w:rPr>
                          <w:rFonts w:ascii="Cambria Math" w:hAnsi="Cambria Math"/>
                          <w:i/>
                          <w:lang w:val="en-US"/>
                        </w:rPr>
                      </m:ctrlPr>
                    </m:e>
                  </m:d>
                  <m:sSup>
                    <m:sSupPr>
                      <m:ctrlPr>
                        <w:rPr>
                          <w:rFonts w:ascii="Cambria Math" w:hAnsi="Cambria Math"/>
                          <w:i/>
                          <w:color w:val="00B050"/>
                          <w:lang w:val="en-US"/>
                        </w:rPr>
                      </m:ctrlPr>
                    </m:sSupPr>
                    <m:e>
                      <m:r>
                        <w:rPr>
                          <w:rFonts w:ascii="Cambria Math" w:hAnsi="Cambria Math"/>
                          <w:color w:val="00B050"/>
                          <w:lang w:val="en-US"/>
                        </w:rPr>
                        <m:t>L</m:t>
                      </m:r>
                    </m:e>
                    <m:sup>
                      <m:r>
                        <w:rPr>
                          <w:rFonts w:ascii="Cambria Math" w:hAnsi="Cambria Math"/>
                          <w:color w:val="00B050"/>
                          <w:lang w:val="en-US"/>
                        </w:rPr>
                        <m:t>3</m:t>
                      </m:r>
                    </m:sup>
                  </m:sSup>
                  <m:r>
                    <w:rPr>
                      <w:rFonts w:ascii="Cambria Math" w:hAnsi="Cambria Math"/>
                      <w:color w:val="FFC000"/>
                      <w:lang w:val="en-US"/>
                    </w:rPr>
                    <m:t>d</m:t>
                  </m:r>
                  <m:sSup>
                    <m:sSupPr>
                      <m:ctrlPr>
                        <w:rPr>
                          <w:rFonts w:ascii="Cambria Math" w:hAnsi="Cambria Math"/>
                          <w:i/>
                          <w:color w:val="FFC000"/>
                          <w:lang w:val="en-US"/>
                        </w:rPr>
                      </m:ctrlPr>
                    </m:sSupPr>
                    <m:e>
                      <m:r>
                        <w:rPr>
                          <w:rFonts w:ascii="Cambria Math" w:hAnsi="Cambria Math"/>
                          <w:color w:val="FFC000"/>
                          <w:lang w:val="en-US"/>
                        </w:rPr>
                        <m:t>V</m:t>
                      </m:r>
                    </m:e>
                    <m:sup>
                      <m:r>
                        <w:rPr>
                          <w:rFonts w:ascii="Cambria Math" w:hAnsi="Cambria Math"/>
                          <w:color w:val="FFC000"/>
                          <w:lang w:val="en-US"/>
                        </w:rPr>
                        <m:t>'</m:t>
                      </m:r>
                    </m:sup>
                  </m:sSup>
                </m:e>
              </m:nary>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r>
                <w:rPr>
                  <w:rFonts w:ascii="Cambria Math" w:hAnsi="Cambria Math"/>
                  <w:lang w:val="en-US"/>
                </w:rPr>
                <m:t xml:space="preserve"> </m:t>
              </m:r>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color w:val="FFC000"/>
                          <w:lang w:val="en-US"/>
                        </w:rPr>
                        <m:t>A</m:t>
                      </m:r>
                      <m:sSup>
                        <m:sSupPr>
                          <m:ctrlPr>
                            <w:rPr>
                              <w:rFonts w:ascii="Cambria Math" w:hAnsi="Cambria Math"/>
                              <w:i/>
                              <w:color w:val="FFC000"/>
                              <w:lang w:val="en-US"/>
                            </w:rPr>
                          </m:ctrlPr>
                        </m:sSupPr>
                        <m:e>
                          <m:r>
                            <w:rPr>
                              <w:rFonts w:ascii="Cambria Math" w:hAnsi="Cambria Math"/>
                              <w:color w:val="FFC000"/>
                              <w:lang w:val="en-US"/>
                            </w:rPr>
                            <m:t>l</m:t>
                          </m:r>
                        </m:e>
                        <m:sup>
                          <m:r>
                            <w:rPr>
                              <w:rFonts w:ascii="Cambria Math" w:hAnsi="Cambria Math"/>
                              <w:color w:val="FFC000"/>
                              <w:lang w:val="en-US"/>
                            </w:rPr>
                            <m:t>'</m:t>
                          </m:r>
                        </m:sup>
                      </m:sSup>
                    </m:e>
                  </m:d>
                </m:e>
                <m:sub>
                  <m:r>
                    <w:rPr>
                      <w:rFonts w:ascii="Cambria Math" w:hAnsi="Cambria Math"/>
                      <w:lang w:val="en-US"/>
                    </w:rPr>
                    <m:t>j</m:t>
                  </m:r>
                </m:sub>
              </m:sSub>
            </m:e>
          </m:nary>
          <m: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r>
                    <w:rPr>
                      <w:rFonts w:ascii="Cambria Math" w:hAnsi="Cambria Math"/>
                      <w:lang w:val="en-US"/>
                    </w:rPr>
                    <m:t>iωμσ</m:t>
                  </m:r>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m:rPr>
                          <m:sty m:val="bi"/>
                        </m:rPr>
                        <w:rPr>
                          <w:rFonts w:ascii="Cambria Math" w:hAnsi="Cambria Math"/>
                          <w:color w:val="FFC000"/>
                          <w:lang w:val="en-US"/>
                        </w:rPr>
                        <m:t>i</m:t>
                      </m:r>
                    </m:sub>
                    <m:sup>
                      <m:r>
                        <m:rPr>
                          <m:sty m:val="bi"/>
                        </m:rPr>
                        <w:rPr>
                          <w:rFonts w:ascii="Cambria Math" w:hAnsi="Cambria Math"/>
                          <w:color w:val="FFC000"/>
                          <w:lang w:val="en-US"/>
                        </w:rPr>
                        <m:t>'</m:t>
                      </m:r>
                    </m:sup>
                  </m:sSubSup>
                  <m:r>
                    <w:rPr>
                      <w:rFonts w:ascii="Cambria Math" w:hAnsi="Cambria Math"/>
                      <w:lang w:val="en-US"/>
                    </w:rPr>
                    <m:t>⋅</m:t>
                  </m:r>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b>
                    <m:sSubPr>
                      <m:ctrlPr>
                        <w:rPr>
                          <w:rFonts w:ascii="Cambria Math" w:hAnsi="Cambria Math"/>
                          <w:i/>
                          <w:color w:val="FFC000"/>
                          <w:lang w:val="en-US"/>
                        </w:rPr>
                      </m:ctrlPr>
                    </m:sSubPr>
                    <m:e>
                      <m:sSup>
                        <m:sSupPr>
                          <m:ctrlPr>
                            <w:rPr>
                              <w:rFonts w:ascii="Cambria Math" w:hAnsi="Cambria Math"/>
                              <w:b/>
                              <w:i/>
                              <w:color w:val="FFC000"/>
                              <w:lang w:val="en-US"/>
                            </w:rPr>
                          </m:ctrlPr>
                        </m:sSupPr>
                        <m:e>
                          <m:r>
                            <m:rPr>
                              <m:sty m:val="bi"/>
                            </m:rPr>
                            <w:rPr>
                              <w:rFonts w:ascii="Cambria Math" w:hAnsi="Cambria Math"/>
                              <w:color w:val="FFC000"/>
                              <w:lang w:val="en-US"/>
                            </w:rPr>
                            <m:t>w</m:t>
                          </m:r>
                        </m:e>
                        <m:sup>
                          <m:r>
                            <m:rPr>
                              <m:sty m:val="bi"/>
                            </m:rPr>
                            <w:rPr>
                              <w:rFonts w:ascii="Cambria Math" w:hAnsi="Cambria Math"/>
                              <w:color w:val="FFC000"/>
                              <w:lang w:val="en-US"/>
                            </w:rPr>
                            <m:t>'</m:t>
                          </m:r>
                        </m:sup>
                      </m:sSup>
                    </m:e>
                    <m:sub>
                      <m:r>
                        <w:rPr>
                          <w:rFonts w:ascii="Cambria Math" w:hAnsi="Cambria Math"/>
                          <w:color w:val="FFC000"/>
                          <w:lang w:val="en-US"/>
                        </w:rPr>
                        <m:t>j</m:t>
                      </m:r>
                    </m:sub>
                  </m:sSub>
                  <m:sSup>
                    <m:sSupPr>
                      <m:ctrlPr>
                        <w:rPr>
                          <w:rFonts w:ascii="Cambria Math" w:hAnsi="Cambria Math"/>
                          <w:i/>
                          <w:color w:val="00B050"/>
                          <w:lang w:val="en-US"/>
                        </w:rPr>
                      </m:ctrlPr>
                    </m:sSupPr>
                    <m:e>
                      <m:r>
                        <w:rPr>
                          <w:rFonts w:ascii="Cambria Math" w:hAnsi="Cambria Math"/>
                          <w:color w:val="00B050"/>
                          <w:lang w:val="en-US"/>
                        </w:rPr>
                        <m:t>L</m:t>
                      </m:r>
                    </m:e>
                    <m:sup>
                      <m:r>
                        <w:rPr>
                          <w:rFonts w:ascii="Cambria Math" w:hAnsi="Cambria Math"/>
                          <w:color w:val="00B050"/>
                          <w:lang w:val="en-US"/>
                        </w:rPr>
                        <m:t>3</m:t>
                      </m:r>
                    </m:sup>
                  </m:sSup>
                  <m:r>
                    <w:rPr>
                      <w:rFonts w:ascii="Cambria Math" w:hAnsi="Cambria Math"/>
                      <w:color w:val="FFC000"/>
                      <w:lang w:val="en-US"/>
                    </w:rPr>
                    <m:t>dV'</m:t>
                  </m:r>
                </m:e>
              </m:nary>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color w:val="FFC000"/>
                          <w:lang w:val="en-US"/>
                        </w:rPr>
                        <m:t>A</m:t>
                      </m:r>
                      <m:sSup>
                        <m:sSupPr>
                          <m:ctrlPr>
                            <w:rPr>
                              <w:rFonts w:ascii="Cambria Math" w:hAnsi="Cambria Math"/>
                              <w:i/>
                              <w:color w:val="FFC000"/>
                              <w:lang w:val="en-US"/>
                            </w:rPr>
                          </m:ctrlPr>
                        </m:sSupPr>
                        <m:e>
                          <m:r>
                            <w:rPr>
                              <w:rFonts w:ascii="Cambria Math" w:hAnsi="Cambria Math"/>
                              <w:color w:val="FFC000"/>
                              <w:lang w:val="en-US"/>
                            </w:rPr>
                            <m:t>l</m:t>
                          </m:r>
                        </m:e>
                        <m:sup>
                          <m:r>
                            <w:rPr>
                              <w:rFonts w:ascii="Cambria Math" w:hAnsi="Cambria Math"/>
                              <w:color w:val="FFC000"/>
                              <w:lang w:val="en-US"/>
                            </w:rPr>
                            <m:t>'</m:t>
                          </m:r>
                        </m:sup>
                      </m:sSup>
                    </m:e>
                  </m:d>
                </m:e>
                <m:sub>
                  <m:r>
                    <w:rPr>
                      <w:rFonts w:ascii="Cambria Math" w:hAnsi="Cambria Math"/>
                      <w:lang w:val="en-US"/>
                    </w:rPr>
                    <m:t>j</m:t>
                  </m:r>
                </m:sub>
              </m:sSub>
            </m:e>
          </m:nary>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color w:val="FFC000"/>
                      <w:lang w:val="en-US"/>
                    </w:rPr>
                    <m:t>w'</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p1</m:t>
                          </m:r>
                        </m:sub>
                      </m:sSub>
                    </m:e>
                  </m:d>
                  <m:r>
                    <w:rPr>
                      <w:rFonts w:ascii="Cambria Math" w:hAnsi="Cambria Math"/>
                      <w:lang w:val="en-US"/>
                    </w:rPr>
                    <m:t>+</m:t>
                  </m:r>
                  <m:r>
                    <w:rPr>
                      <w:rFonts w:ascii="Cambria Math" w:hAnsi="Cambria Math"/>
                      <w:color w:val="FFC000"/>
                      <w:lang w:val="en-US"/>
                    </w:rPr>
                    <m:t>w'</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p2</m:t>
                          </m:r>
                        </m:sub>
                      </m:sSub>
                    </m:e>
                  </m:d>
                </m:num>
                <m:den>
                  <m:r>
                    <w:rPr>
                      <w:rFonts w:ascii="Cambria Math" w:hAnsi="Cambria Math"/>
                      <w:lang w:val="en-US"/>
                    </w:rPr>
                    <m:t>2</m:t>
                  </m:r>
                </m:den>
              </m:f>
            </m:e>
          </m:d>
          <m:r>
            <w:rPr>
              <w:rFonts w:ascii="Cambria Math" w:hAnsi="Cambria Math"/>
              <w:lang w:val="en-US"/>
            </w:rPr>
            <m:t>⋅</m:t>
          </m:r>
          <m:r>
            <w:rPr>
              <w:rFonts w:ascii="Cambria Math" w:hAnsi="Cambria Math"/>
              <w:color w:val="00B050"/>
              <w:lang w:val="en-US"/>
            </w:rPr>
            <m:t>L</m:t>
          </m:r>
          <m:acc>
            <m:accPr>
              <m:chr m:val="⃗"/>
              <m:ctrlPr>
                <w:rPr>
                  <w:rFonts w:ascii="Cambria Math" w:hAnsi="Cambria Math"/>
                  <w:i/>
                  <w:color w:val="FFC000"/>
                  <w:lang w:val="en-US"/>
                </w:rPr>
              </m:ctrlPr>
            </m:accPr>
            <m:e>
              <m:sSub>
                <m:sSubPr>
                  <m:ctrlPr>
                    <w:rPr>
                      <w:rFonts w:ascii="Cambria Math" w:hAnsi="Cambria Math"/>
                      <w:i/>
                      <w:color w:val="FFC000"/>
                      <w:lang w:val="en-US"/>
                    </w:rPr>
                  </m:ctrlPr>
                </m:sSubPr>
                <m:e>
                  <m:r>
                    <w:rPr>
                      <w:rFonts w:ascii="Cambria Math" w:hAnsi="Cambria Math"/>
                      <w:color w:val="FFC000"/>
                      <w:lang w:val="en-US"/>
                    </w:rPr>
                    <m:t>p</m:t>
                  </m:r>
                </m:e>
                <m:sub>
                  <m:r>
                    <w:rPr>
                      <w:rFonts w:ascii="Cambria Math" w:hAnsi="Cambria Math"/>
                      <w:color w:val="FFC000"/>
                      <w:lang w:val="en-US"/>
                    </w:rPr>
                    <m:t>1</m:t>
                  </m:r>
                </m:sub>
              </m:sSub>
              <m:sSub>
                <m:sSubPr>
                  <m:ctrlPr>
                    <w:rPr>
                      <w:rFonts w:ascii="Cambria Math" w:hAnsi="Cambria Math"/>
                      <w:i/>
                      <w:color w:val="FFC000"/>
                      <w:lang w:val="en-US"/>
                    </w:rPr>
                  </m:ctrlPr>
                </m:sSubPr>
                <m:e>
                  <m:r>
                    <w:rPr>
                      <w:rFonts w:ascii="Cambria Math" w:hAnsi="Cambria Math"/>
                      <w:color w:val="FFC000"/>
                      <w:lang w:val="en-US"/>
                    </w:rPr>
                    <m:t>p</m:t>
                  </m:r>
                </m:e>
                <m:sub>
                  <m:r>
                    <w:rPr>
                      <w:rFonts w:ascii="Cambria Math" w:hAnsi="Cambria Math"/>
                      <w:color w:val="FFC000"/>
                      <w:lang w:val="en-US"/>
                    </w:rPr>
                    <m:t>2</m:t>
                  </m:r>
                </m:sub>
              </m:sSub>
              <m:r>
                <w:rPr>
                  <w:rFonts w:ascii="Cambria Math" w:hAnsi="Cambria Math"/>
                  <w:color w:val="FFC000"/>
                  <w:lang w:val="en-US"/>
                </w:rPr>
                <m:t>'</m:t>
              </m:r>
            </m:e>
          </m:acc>
        </m:oMath>
      </m:oMathPara>
    </w:p>
    <w:p w14:paraId="2524D705" w14:textId="16D9EDB4" w:rsidR="004F0E6E" w:rsidRPr="004C5B26" w:rsidRDefault="004F0E6E" w:rsidP="004F0E6E">
      <w:pPr>
        <w:rPr>
          <w:i/>
          <w:lang w:val="en-US"/>
        </w:rPr>
      </w:pPr>
      <m:oMathPara>
        <m:oMath>
          <m:r>
            <m:rPr>
              <m:sty m:val="bi"/>
            </m:rP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sSup>
                            <m:sSupPr>
                              <m:ctrlPr>
                                <w:rPr>
                                  <w:rFonts w:ascii="Cambria Math" w:hAnsi="Cambria Math"/>
                                  <w:color w:val="FFC000"/>
                                  <w:lang w:val="en-US"/>
                                </w:rPr>
                              </m:ctrlPr>
                            </m:sSupPr>
                            <m:e>
                              <m:r>
                                <m:rPr>
                                  <m:sty m:val="p"/>
                                </m:rPr>
                                <w:rPr>
                                  <w:rFonts w:ascii="Cambria Math" w:hAnsi="Cambria Math"/>
                                  <w:color w:val="FFC000"/>
                                  <w:lang w:val="en-US"/>
                                </w:rPr>
                                <m:t>∇</m:t>
                              </m:r>
                            </m:e>
                            <m:sup>
                              <m:r>
                                <m:rPr>
                                  <m:sty m:val="p"/>
                                </m:rPr>
                                <w:rPr>
                                  <w:rFonts w:ascii="Cambria Math" w:hAnsi="Cambria Math"/>
                                  <w:color w:val="FFC000"/>
                                  <w:lang w:val="en-US"/>
                                </w:rPr>
                                <m:t>'</m:t>
                              </m:r>
                            </m:sup>
                          </m:sSup>
                          <m:r>
                            <w:rPr>
                              <w:rFonts w:ascii="Cambria Math" w:hAnsi="Cambria Math"/>
                              <w:lang w:val="en-US"/>
                            </w:rPr>
                            <m:t>×</m:t>
                          </m:r>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w:rPr>
                                  <w:rFonts w:ascii="Cambria Math" w:hAnsi="Cambria Math"/>
                                  <w:color w:val="FFC000"/>
                                  <w:lang w:val="en-US"/>
                                </w:rPr>
                                <m:t>i</m:t>
                              </m:r>
                              <m:ctrlPr>
                                <w:rPr>
                                  <w:rFonts w:ascii="Cambria Math" w:hAnsi="Cambria Math"/>
                                  <w:i/>
                                  <w:color w:val="FFC000"/>
                                  <w:lang w:val="en-US"/>
                                </w:rPr>
                              </m:ctrlPr>
                            </m:sub>
                            <m:sup>
                              <m:r>
                                <m:rPr>
                                  <m:sty m:val="bi"/>
                                </m:rPr>
                                <w:rPr>
                                  <w:rFonts w:ascii="Cambria Math" w:hAnsi="Cambria Math"/>
                                  <w:color w:val="FFC000"/>
                                  <w:lang w:val="en-US"/>
                                </w:rPr>
                                <m:t>'</m:t>
                              </m:r>
                            </m:sup>
                          </m:sSubSup>
                        </m:e>
                      </m:d>
                      <m:r>
                        <w:rPr>
                          <w:rFonts w:ascii="Cambria Math" w:hAnsi="Cambria Math"/>
                          <w:lang w:val="en-US"/>
                        </w:rPr>
                        <m:t>⋅</m:t>
                      </m:r>
                      <m:d>
                        <m:dPr>
                          <m:ctrlPr>
                            <w:rPr>
                              <w:rFonts w:ascii="Cambria Math" w:hAnsi="Cambria Math"/>
                              <w:i/>
                              <w:lang w:val="en-US"/>
                            </w:rPr>
                          </m:ctrlPr>
                        </m:dPr>
                        <m:e>
                          <m:sSup>
                            <m:sSupPr>
                              <m:ctrlPr>
                                <w:rPr>
                                  <w:rFonts w:ascii="Cambria Math" w:hAnsi="Cambria Math"/>
                                  <w:color w:val="FFC000"/>
                                  <w:lang w:val="en-US"/>
                                </w:rPr>
                              </m:ctrlPr>
                            </m:sSupPr>
                            <m:e>
                              <m:r>
                                <m:rPr>
                                  <m:sty m:val="p"/>
                                </m:rPr>
                                <w:rPr>
                                  <w:rFonts w:ascii="Cambria Math" w:hAnsi="Cambria Math"/>
                                  <w:color w:val="FFC000"/>
                                  <w:lang w:val="en-US"/>
                                </w:rPr>
                                <m:t>∇</m:t>
                              </m:r>
                            </m:e>
                            <m:sup>
                              <m:r>
                                <m:rPr>
                                  <m:sty m:val="p"/>
                                </m:rPr>
                                <w:rPr>
                                  <w:rFonts w:ascii="Cambria Math" w:hAnsi="Cambria Math"/>
                                  <w:color w:val="FFC000"/>
                                  <w:lang w:val="en-US"/>
                                </w:rPr>
                                <m:t>'</m:t>
                              </m:r>
                            </m:sup>
                          </m:sSup>
                          <m:r>
                            <w:rPr>
                              <w:rFonts w:ascii="Cambria Math" w:hAnsi="Cambria Math"/>
                              <w:lang w:val="en-US"/>
                            </w:rPr>
                            <m:t>×</m:t>
                          </m:r>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w:rPr>
                                  <w:rFonts w:ascii="Cambria Math" w:hAnsi="Cambria Math"/>
                                  <w:color w:val="FFC000"/>
                                  <w:lang w:val="en-US"/>
                                </w:rPr>
                                <m:t>j</m:t>
                              </m:r>
                              <m:ctrlPr>
                                <w:rPr>
                                  <w:rFonts w:ascii="Cambria Math" w:hAnsi="Cambria Math"/>
                                  <w:i/>
                                  <w:color w:val="FFC000"/>
                                  <w:lang w:val="en-US"/>
                                </w:rPr>
                              </m:ctrlPr>
                            </m:sub>
                            <m:sup>
                              <m:r>
                                <m:rPr>
                                  <m:sty m:val="bi"/>
                                </m:rPr>
                                <w:rPr>
                                  <w:rFonts w:ascii="Cambria Math" w:hAnsi="Cambria Math"/>
                                  <w:color w:val="FFC000"/>
                                  <w:lang w:val="en-US"/>
                                </w:rPr>
                                <m:t>'</m:t>
                              </m:r>
                            </m:sup>
                          </m:sSubSup>
                        </m:e>
                      </m:d>
                      <m:ctrlPr>
                        <w:rPr>
                          <w:rFonts w:ascii="Cambria Math" w:hAnsi="Cambria Math"/>
                          <w:i/>
                          <w:lang w:val="en-US"/>
                        </w:rPr>
                      </m:ctrlPr>
                    </m:e>
                  </m:d>
                  <m:r>
                    <w:rPr>
                      <w:rFonts w:ascii="Cambria Math" w:hAnsi="Cambria Math"/>
                      <w:color w:val="FFC000"/>
                      <w:lang w:val="en-US"/>
                    </w:rPr>
                    <m:t>d</m:t>
                  </m:r>
                  <m:sSup>
                    <m:sSupPr>
                      <m:ctrlPr>
                        <w:rPr>
                          <w:rFonts w:ascii="Cambria Math" w:hAnsi="Cambria Math"/>
                          <w:i/>
                          <w:color w:val="FFC000"/>
                          <w:lang w:val="en-US"/>
                        </w:rPr>
                      </m:ctrlPr>
                    </m:sSupPr>
                    <m:e>
                      <m:r>
                        <w:rPr>
                          <w:rFonts w:ascii="Cambria Math" w:hAnsi="Cambria Math"/>
                          <w:color w:val="FFC000"/>
                          <w:lang w:val="en-US"/>
                        </w:rPr>
                        <m:t>V</m:t>
                      </m:r>
                    </m:e>
                    <m:sup>
                      <m:r>
                        <w:rPr>
                          <w:rFonts w:ascii="Cambria Math" w:hAnsi="Cambria Math"/>
                          <w:color w:val="FFC000"/>
                          <w:lang w:val="en-US"/>
                        </w:rPr>
                        <m:t>'</m:t>
                      </m:r>
                    </m:sup>
                  </m:sSup>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color w:val="FFC000"/>
                          <w:lang w:val="en-US"/>
                        </w:rPr>
                        <m:t>A</m:t>
                      </m:r>
                      <m:sSup>
                        <m:sSupPr>
                          <m:ctrlPr>
                            <w:rPr>
                              <w:rFonts w:ascii="Cambria Math" w:hAnsi="Cambria Math"/>
                              <w:i/>
                              <w:color w:val="FFC000"/>
                              <w:lang w:val="en-US"/>
                            </w:rPr>
                          </m:ctrlPr>
                        </m:sSupPr>
                        <m:e>
                          <m:r>
                            <w:rPr>
                              <w:rFonts w:ascii="Cambria Math" w:hAnsi="Cambria Math"/>
                              <w:color w:val="FFC000"/>
                              <w:lang w:val="en-US"/>
                            </w:rPr>
                            <m:t>l</m:t>
                          </m:r>
                        </m:e>
                        <m:sup>
                          <m:r>
                            <w:rPr>
                              <w:rFonts w:ascii="Cambria Math" w:hAnsi="Cambria Math"/>
                              <w:color w:val="FFC000"/>
                              <w:lang w:val="en-US"/>
                            </w:rPr>
                            <m:t>'</m:t>
                          </m:r>
                        </m:sup>
                      </m:sSup>
                    </m:e>
                  </m:d>
                </m:e>
                <m:sub>
                  <m:r>
                    <w:rPr>
                      <w:rFonts w:ascii="Cambria Math" w:hAnsi="Cambria Math"/>
                      <w:lang w:val="en-US"/>
                    </w:rPr>
                    <m:t>j</m:t>
                  </m:r>
                </m:sub>
              </m:sSub>
            </m:e>
          </m:nary>
          <m: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p>
                    <m:sSupPr>
                      <m:ctrlPr>
                        <w:rPr>
                          <w:rFonts w:ascii="Cambria Math" w:hAnsi="Cambria Math"/>
                          <w:i/>
                          <w:color w:val="00B050"/>
                          <w:lang w:val="en-US"/>
                        </w:rPr>
                      </m:ctrlPr>
                    </m:sSupPr>
                    <m:e>
                      <m:r>
                        <w:rPr>
                          <w:rFonts w:ascii="Cambria Math" w:hAnsi="Cambria Math"/>
                          <w:color w:val="00B050"/>
                          <w:lang w:val="en-US"/>
                        </w:rPr>
                        <m:t>L</m:t>
                      </m:r>
                    </m:e>
                    <m:sup>
                      <m:r>
                        <w:rPr>
                          <w:rFonts w:ascii="Cambria Math" w:hAnsi="Cambria Math"/>
                          <w:color w:val="00B050"/>
                          <w:lang w:val="en-US"/>
                        </w:rPr>
                        <m:t>2</m:t>
                      </m:r>
                    </m:sup>
                  </m:sSup>
                  <m:r>
                    <w:rPr>
                      <w:rFonts w:ascii="Cambria Math" w:hAnsi="Cambria Math"/>
                      <w:lang w:val="en-US"/>
                    </w:rPr>
                    <m:t>iωμσ</m:t>
                  </m:r>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m:rPr>
                          <m:sty m:val="bi"/>
                        </m:rPr>
                        <w:rPr>
                          <w:rFonts w:ascii="Cambria Math" w:hAnsi="Cambria Math"/>
                          <w:color w:val="FFC000"/>
                          <w:lang w:val="en-US"/>
                        </w:rPr>
                        <m:t>i</m:t>
                      </m:r>
                    </m:sub>
                    <m:sup>
                      <m:r>
                        <m:rPr>
                          <m:sty m:val="bi"/>
                        </m:rPr>
                        <w:rPr>
                          <w:rFonts w:ascii="Cambria Math" w:hAnsi="Cambria Math"/>
                          <w:color w:val="FFC000"/>
                          <w:lang w:val="en-US"/>
                        </w:rPr>
                        <m:t>'</m:t>
                      </m:r>
                    </m:sup>
                  </m:sSubSup>
                  <m:r>
                    <w:rPr>
                      <w:rFonts w:ascii="Cambria Math" w:hAnsi="Cambria Math"/>
                      <w:lang w:val="en-US"/>
                    </w:rPr>
                    <m:t>⋅</m:t>
                  </m:r>
                  <m:sSub>
                    <m:sSubPr>
                      <m:ctrlPr>
                        <w:rPr>
                          <w:rFonts w:ascii="Cambria Math" w:hAnsi="Cambria Math"/>
                          <w:i/>
                          <w:color w:val="FFC000"/>
                          <w:lang w:val="en-US"/>
                        </w:rPr>
                      </m:ctrlPr>
                    </m:sSubPr>
                    <m:e>
                      <m:sSup>
                        <m:sSupPr>
                          <m:ctrlPr>
                            <w:rPr>
                              <w:rFonts w:ascii="Cambria Math" w:hAnsi="Cambria Math"/>
                              <w:b/>
                              <w:i/>
                              <w:color w:val="FFC000"/>
                              <w:lang w:val="en-US"/>
                            </w:rPr>
                          </m:ctrlPr>
                        </m:sSupPr>
                        <m:e>
                          <m:r>
                            <m:rPr>
                              <m:sty m:val="bi"/>
                            </m:rPr>
                            <w:rPr>
                              <w:rFonts w:ascii="Cambria Math" w:hAnsi="Cambria Math"/>
                              <w:color w:val="FFC000"/>
                              <w:lang w:val="en-US"/>
                            </w:rPr>
                            <m:t>w</m:t>
                          </m:r>
                        </m:e>
                        <m:sup>
                          <m:r>
                            <m:rPr>
                              <m:sty m:val="bi"/>
                            </m:rPr>
                            <w:rPr>
                              <w:rFonts w:ascii="Cambria Math" w:hAnsi="Cambria Math"/>
                              <w:color w:val="FFC000"/>
                              <w:lang w:val="en-US"/>
                            </w:rPr>
                            <m:t>'</m:t>
                          </m:r>
                        </m:sup>
                      </m:sSup>
                    </m:e>
                    <m:sub>
                      <m:r>
                        <w:rPr>
                          <w:rFonts w:ascii="Cambria Math" w:hAnsi="Cambria Math"/>
                          <w:color w:val="FFC000"/>
                          <w:lang w:val="en-US"/>
                        </w:rPr>
                        <m:t>j</m:t>
                      </m:r>
                    </m:sub>
                  </m:sSub>
                  <m:r>
                    <w:rPr>
                      <w:rFonts w:ascii="Cambria Math" w:hAnsi="Cambria Math"/>
                      <w:color w:val="FFC000"/>
                      <w:lang w:val="en-US"/>
                    </w:rPr>
                    <m:t>d</m:t>
                  </m:r>
                  <m:sSup>
                    <m:sSupPr>
                      <m:ctrlPr>
                        <w:rPr>
                          <w:rFonts w:ascii="Cambria Math" w:hAnsi="Cambria Math"/>
                          <w:i/>
                          <w:color w:val="FFC000"/>
                          <w:lang w:val="en-US"/>
                        </w:rPr>
                      </m:ctrlPr>
                    </m:sSupPr>
                    <m:e>
                      <m:r>
                        <w:rPr>
                          <w:rFonts w:ascii="Cambria Math" w:hAnsi="Cambria Math"/>
                          <w:color w:val="FFC000"/>
                          <w:lang w:val="en-US"/>
                        </w:rPr>
                        <m:t>V</m:t>
                      </m:r>
                    </m:e>
                    <m:sup>
                      <m:r>
                        <w:rPr>
                          <w:rFonts w:ascii="Cambria Math" w:hAnsi="Cambria Math"/>
                          <w:color w:val="FFC000"/>
                          <w:lang w:val="en-US"/>
                        </w:rPr>
                        <m:t>'</m:t>
                      </m:r>
                    </m:sup>
                  </m:sSup>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color w:val="FFC000"/>
                          <w:lang w:val="en-US"/>
                        </w:rPr>
                        <m:t>A</m:t>
                      </m:r>
                      <m:sSup>
                        <m:sSupPr>
                          <m:ctrlPr>
                            <w:rPr>
                              <w:rFonts w:ascii="Cambria Math" w:hAnsi="Cambria Math"/>
                              <w:i/>
                              <w:color w:val="FFC000"/>
                              <w:lang w:val="en-US"/>
                            </w:rPr>
                          </m:ctrlPr>
                        </m:sSupPr>
                        <m:e>
                          <m:r>
                            <w:rPr>
                              <w:rFonts w:ascii="Cambria Math" w:hAnsi="Cambria Math"/>
                              <w:color w:val="FFC000"/>
                              <w:lang w:val="en-US"/>
                            </w:rPr>
                            <m:t>l</m:t>
                          </m:r>
                        </m:e>
                        <m:sup>
                          <m:r>
                            <w:rPr>
                              <w:rFonts w:ascii="Cambria Math" w:hAnsi="Cambria Math"/>
                              <w:color w:val="FFC000"/>
                              <w:lang w:val="en-US"/>
                            </w:rPr>
                            <m:t>'</m:t>
                          </m:r>
                        </m:sup>
                      </m:sSup>
                    </m:e>
                  </m:d>
                </m:e>
                <m:sub>
                  <m:r>
                    <w:rPr>
                      <w:rFonts w:ascii="Cambria Math" w:hAnsi="Cambria Math"/>
                      <w:lang w:val="en-US"/>
                    </w:rPr>
                    <m:t>j</m:t>
                  </m:r>
                </m:sub>
              </m:sSub>
            </m:e>
          </m:nary>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sSup>
            <m:sSupPr>
              <m:ctrlPr>
                <w:rPr>
                  <w:rFonts w:ascii="Cambria Math" w:hAnsi="Cambria Math"/>
                  <w:i/>
                  <w:color w:val="00B050"/>
                  <w:lang w:val="en-US"/>
                </w:rPr>
              </m:ctrlPr>
            </m:sSupPr>
            <m:e>
              <m:r>
                <w:rPr>
                  <w:rFonts w:ascii="Cambria Math" w:hAnsi="Cambria Math"/>
                  <w:color w:val="00B050"/>
                  <w:lang w:val="en-US"/>
                </w:rPr>
                <m:t>L</m:t>
              </m:r>
            </m:e>
            <m:sup>
              <m:r>
                <w:rPr>
                  <w:rFonts w:ascii="Cambria Math" w:hAnsi="Cambria Math"/>
                  <w:color w:val="00B050"/>
                  <w:lang w:val="en-US"/>
                </w:rPr>
                <m:t>2</m:t>
              </m:r>
            </m:sup>
          </m:sSup>
          <m:d>
            <m:dPr>
              <m:ctrlPr>
                <w:rPr>
                  <w:rFonts w:ascii="Cambria Math" w:hAnsi="Cambria Math"/>
                  <w:i/>
                  <w:lang w:val="en-US"/>
                </w:rPr>
              </m:ctrlPr>
            </m:dPr>
            <m:e>
              <m:f>
                <m:fPr>
                  <m:ctrlPr>
                    <w:rPr>
                      <w:rFonts w:ascii="Cambria Math" w:hAnsi="Cambria Math"/>
                      <w:i/>
                      <w:lang w:val="en-US"/>
                    </w:rPr>
                  </m:ctrlPr>
                </m:fPr>
                <m:num>
                  <m:sSup>
                    <m:sSupPr>
                      <m:ctrlPr>
                        <w:rPr>
                          <w:rFonts w:ascii="Cambria Math" w:hAnsi="Cambria Math"/>
                          <w:i/>
                          <w:color w:val="FFC000"/>
                          <w:lang w:val="en-US"/>
                        </w:rPr>
                      </m:ctrlPr>
                    </m:sSupPr>
                    <m:e>
                      <m:r>
                        <w:rPr>
                          <w:rFonts w:ascii="Cambria Math" w:hAnsi="Cambria Math"/>
                          <w:color w:val="FFC000"/>
                          <w:lang w:val="en-US"/>
                        </w:rPr>
                        <m:t>w</m:t>
                      </m:r>
                    </m:e>
                    <m:sup>
                      <m:r>
                        <w:rPr>
                          <w:rFonts w:ascii="Cambria Math" w:hAnsi="Cambria Math"/>
                          <w:color w:val="FFC000"/>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p1</m:t>
                              </m:r>
                            </m:sub>
                          </m:sSub>
                        </m:e>
                      </m:d>
                    </m:sup>
                  </m:sSup>
                  <m:r>
                    <w:rPr>
                      <w:rFonts w:ascii="Cambria Math" w:hAnsi="Cambria Math"/>
                      <w:lang w:val="en-US"/>
                    </w:rPr>
                    <m:t>+</m:t>
                  </m:r>
                  <m:sSup>
                    <m:sSupPr>
                      <m:ctrlPr>
                        <w:rPr>
                          <w:rFonts w:ascii="Cambria Math" w:hAnsi="Cambria Math"/>
                          <w:i/>
                          <w:color w:val="FFC000"/>
                          <w:lang w:val="en-US"/>
                        </w:rPr>
                      </m:ctrlPr>
                    </m:sSupPr>
                    <m:e>
                      <m:r>
                        <w:rPr>
                          <w:rFonts w:ascii="Cambria Math" w:hAnsi="Cambria Math"/>
                          <w:color w:val="FFC000"/>
                          <w:lang w:val="en-US"/>
                        </w:rPr>
                        <m:t>w</m:t>
                      </m:r>
                      <m:ctrlPr>
                        <w:rPr>
                          <w:rFonts w:ascii="Cambria Math" w:hAnsi="Cambria Math"/>
                          <w:i/>
                          <w:lang w:val="en-US"/>
                        </w:rPr>
                      </m:ctrlPr>
                    </m:e>
                    <m:sup>
                      <m:r>
                        <w:rPr>
                          <w:rFonts w:ascii="Cambria Math" w:hAnsi="Cambria Math"/>
                          <w:color w:val="FFC000"/>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p2</m:t>
                              </m:r>
                            </m:sub>
                          </m:sSub>
                        </m:e>
                      </m:d>
                    </m:sup>
                  </m:sSup>
                </m:num>
                <m:den>
                  <m:r>
                    <w:rPr>
                      <w:rFonts w:ascii="Cambria Math" w:hAnsi="Cambria Math"/>
                      <w:lang w:val="en-US"/>
                    </w:rPr>
                    <m:t>2</m:t>
                  </m:r>
                </m:den>
              </m:f>
            </m:e>
          </m:d>
          <m:r>
            <w:rPr>
              <w:rFonts w:ascii="Cambria Math" w:hAnsi="Cambria Math"/>
              <w:lang w:val="en-US"/>
            </w:rPr>
            <m:t>⋅</m:t>
          </m:r>
          <m:acc>
            <m:accPr>
              <m:chr m:val="⃗"/>
              <m:ctrlPr>
                <w:rPr>
                  <w:rFonts w:ascii="Cambria Math" w:hAnsi="Cambria Math"/>
                  <w:i/>
                  <w:color w:val="FFC000"/>
                  <w:lang w:val="en-US"/>
                </w:rPr>
              </m:ctrlPr>
            </m:accPr>
            <m:e>
              <m:sSub>
                <m:sSubPr>
                  <m:ctrlPr>
                    <w:rPr>
                      <w:rFonts w:ascii="Cambria Math" w:hAnsi="Cambria Math"/>
                      <w:i/>
                      <w:color w:val="FFC000"/>
                      <w:lang w:val="en-US"/>
                    </w:rPr>
                  </m:ctrlPr>
                </m:sSubPr>
                <m:e>
                  <m:r>
                    <w:rPr>
                      <w:rFonts w:ascii="Cambria Math" w:hAnsi="Cambria Math"/>
                      <w:color w:val="FFC000"/>
                      <w:lang w:val="en-US"/>
                    </w:rPr>
                    <m:t>p</m:t>
                  </m:r>
                </m:e>
                <m:sub>
                  <m:r>
                    <w:rPr>
                      <w:rFonts w:ascii="Cambria Math" w:hAnsi="Cambria Math"/>
                      <w:color w:val="FFC000"/>
                      <w:lang w:val="en-US"/>
                    </w:rPr>
                    <m:t>1</m:t>
                  </m:r>
                </m:sub>
              </m:sSub>
              <m:sSub>
                <m:sSubPr>
                  <m:ctrlPr>
                    <w:rPr>
                      <w:rFonts w:ascii="Cambria Math" w:hAnsi="Cambria Math"/>
                      <w:i/>
                      <w:color w:val="FFC000"/>
                      <w:lang w:val="en-US"/>
                    </w:rPr>
                  </m:ctrlPr>
                </m:sSubPr>
                <m:e>
                  <m:r>
                    <w:rPr>
                      <w:rFonts w:ascii="Cambria Math" w:hAnsi="Cambria Math"/>
                      <w:color w:val="FFC000"/>
                      <w:lang w:val="en-US"/>
                    </w:rPr>
                    <m:t>p</m:t>
                  </m:r>
                </m:e>
                <m:sub>
                  <m:r>
                    <w:rPr>
                      <w:rFonts w:ascii="Cambria Math" w:hAnsi="Cambria Math"/>
                      <w:color w:val="FFC000"/>
                      <w:lang w:val="en-US"/>
                    </w:rPr>
                    <m:t>2</m:t>
                  </m:r>
                </m:sub>
              </m:sSub>
              <m:r>
                <w:rPr>
                  <w:rFonts w:ascii="Cambria Math" w:hAnsi="Cambria Math"/>
                  <w:color w:val="FFC000"/>
                  <w:lang w:val="en-US"/>
                </w:rPr>
                <m:t>'</m:t>
              </m:r>
            </m:e>
          </m:acc>
        </m:oMath>
      </m:oMathPara>
    </w:p>
    <w:p w14:paraId="2F09C705" w14:textId="238DEDD4" w:rsidR="004F0E6E" w:rsidRPr="004713F8" w:rsidRDefault="004713F8">
      <w:pPr>
        <w:rPr>
          <w:iCs/>
          <w:lang w:val="en-US"/>
        </w:rPr>
      </w:pPr>
      <w:r>
        <w:rPr>
          <w:iCs/>
          <w:lang w:val="en-US"/>
        </w:rPr>
        <w:t xml:space="preserve">Note here that </w:t>
      </w:r>
      <w:r w:rsidR="00136365">
        <w:rPr>
          <w:iCs/>
          <w:lang w:val="en-US"/>
        </w:rPr>
        <w:t xml:space="preserve">the source current </w:t>
      </w: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s</m:t>
            </m:r>
          </m:sub>
        </m:sSub>
      </m:oMath>
      <w:r w:rsidR="00136365">
        <w:rPr>
          <w:iCs/>
          <w:lang w:val="en-US"/>
        </w:rPr>
        <w:t xml:space="preserve"> is not </w:t>
      </w:r>
      <w:proofErr w:type="gramStart"/>
      <w:r w:rsidR="00136365">
        <w:rPr>
          <w:iCs/>
          <w:lang w:val="en-US"/>
        </w:rPr>
        <w:t>scaled ,</w:t>
      </w:r>
      <w:proofErr w:type="gramEnd"/>
      <w:r w:rsidR="00136365">
        <w:rPr>
          <w:iCs/>
          <w:lang w:val="en-US"/>
        </w:rPr>
        <w:t xml:space="preserve"> namely in the unit of [A]</w:t>
      </w:r>
    </w:p>
    <w:sectPr w:rsidR="004F0E6E" w:rsidRPr="004713F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gu 1M">
    <w:charset w:val="80"/>
    <w:family w:val="modern"/>
    <w:pitch w:val="fixed"/>
    <w:sig w:usb0="E00002BF" w:usb1="6AC7FDFB" w:usb2="04000012" w:usb3="00000000" w:csb0="0012019F" w:csb1="00000000"/>
  </w:font>
  <w:font w:name="Cambria Math">
    <w:panose1 w:val="02040503050406030204"/>
    <w:charset w:val="00"/>
    <w:family w:val="roman"/>
    <w:pitch w:val="variable"/>
    <w:sig w:usb0="E00006FF" w:usb1="420024FF" w:usb2="02000000" w:usb3="00000000" w:csb0="0000019F" w:csb1="00000000"/>
  </w:font>
  <w:font w:name="Menlo">
    <w:altName w:val="DokChampa"/>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B0FCB"/>
    <w:multiLevelType w:val="hybridMultilevel"/>
    <w:tmpl w:val="C6AADAB2"/>
    <w:lvl w:ilvl="0" w:tplc="0092212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9DB57CF"/>
    <w:multiLevelType w:val="hybridMultilevel"/>
    <w:tmpl w:val="AB7C5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1A119A"/>
    <w:multiLevelType w:val="hybridMultilevel"/>
    <w:tmpl w:val="9E781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5025044">
    <w:abstractNumId w:val="0"/>
  </w:num>
  <w:num w:numId="2" w16cid:durableId="252470958">
    <w:abstractNumId w:val="1"/>
  </w:num>
  <w:num w:numId="3" w16cid:durableId="155041432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南　拓人">
    <w15:presenceInfo w15:providerId="AD" w15:userId="S::k0133904@cloud.kobe-u.jp::be595b6e-8c34-4437-93bb-ec51170beb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72"/>
    <w:rsid w:val="00000F9A"/>
    <w:rsid w:val="00037E3C"/>
    <w:rsid w:val="000553DC"/>
    <w:rsid w:val="000741C0"/>
    <w:rsid w:val="00093551"/>
    <w:rsid w:val="000B2C26"/>
    <w:rsid w:val="000B4A6C"/>
    <w:rsid w:val="000F0B6A"/>
    <w:rsid w:val="000F7D5C"/>
    <w:rsid w:val="00101655"/>
    <w:rsid w:val="00112046"/>
    <w:rsid w:val="00117BF8"/>
    <w:rsid w:val="0012070E"/>
    <w:rsid w:val="001260CA"/>
    <w:rsid w:val="00136365"/>
    <w:rsid w:val="00147874"/>
    <w:rsid w:val="00167E2D"/>
    <w:rsid w:val="00174AA2"/>
    <w:rsid w:val="0018759A"/>
    <w:rsid w:val="001906D0"/>
    <w:rsid w:val="00191C39"/>
    <w:rsid w:val="001A2575"/>
    <w:rsid w:val="001A314C"/>
    <w:rsid w:val="001D4021"/>
    <w:rsid w:val="001D526F"/>
    <w:rsid w:val="001E0923"/>
    <w:rsid w:val="001F4D60"/>
    <w:rsid w:val="00221ED7"/>
    <w:rsid w:val="002303ED"/>
    <w:rsid w:val="0024568C"/>
    <w:rsid w:val="002579CF"/>
    <w:rsid w:val="0027107B"/>
    <w:rsid w:val="002A71EE"/>
    <w:rsid w:val="002D1FA7"/>
    <w:rsid w:val="002E6970"/>
    <w:rsid w:val="002F3371"/>
    <w:rsid w:val="002F7C8D"/>
    <w:rsid w:val="0032109D"/>
    <w:rsid w:val="00324315"/>
    <w:rsid w:val="0034664B"/>
    <w:rsid w:val="003709FF"/>
    <w:rsid w:val="003746FB"/>
    <w:rsid w:val="00374956"/>
    <w:rsid w:val="00391564"/>
    <w:rsid w:val="003C0F6B"/>
    <w:rsid w:val="003C4147"/>
    <w:rsid w:val="003D0CE2"/>
    <w:rsid w:val="00411662"/>
    <w:rsid w:val="00416678"/>
    <w:rsid w:val="00417819"/>
    <w:rsid w:val="00442A1F"/>
    <w:rsid w:val="004575A7"/>
    <w:rsid w:val="004713F8"/>
    <w:rsid w:val="004A2AA4"/>
    <w:rsid w:val="004A652A"/>
    <w:rsid w:val="004B6747"/>
    <w:rsid w:val="004C1B01"/>
    <w:rsid w:val="004C5B26"/>
    <w:rsid w:val="004E0045"/>
    <w:rsid w:val="004E47A1"/>
    <w:rsid w:val="004F0E6E"/>
    <w:rsid w:val="004F6FBC"/>
    <w:rsid w:val="00516774"/>
    <w:rsid w:val="005373A4"/>
    <w:rsid w:val="00552242"/>
    <w:rsid w:val="005538C4"/>
    <w:rsid w:val="00560AE8"/>
    <w:rsid w:val="00571AF7"/>
    <w:rsid w:val="00596AA8"/>
    <w:rsid w:val="005B7621"/>
    <w:rsid w:val="005F43EC"/>
    <w:rsid w:val="00600702"/>
    <w:rsid w:val="00603E18"/>
    <w:rsid w:val="00604098"/>
    <w:rsid w:val="006203B1"/>
    <w:rsid w:val="00646072"/>
    <w:rsid w:val="00657885"/>
    <w:rsid w:val="006B3DCA"/>
    <w:rsid w:val="006C17C2"/>
    <w:rsid w:val="006D5301"/>
    <w:rsid w:val="006E5A9C"/>
    <w:rsid w:val="006E675B"/>
    <w:rsid w:val="006E6915"/>
    <w:rsid w:val="006F6D6F"/>
    <w:rsid w:val="0072320F"/>
    <w:rsid w:val="007378BA"/>
    <w:rsid w:val="00750E56"/>
    <w:rsid w:val="00762C34"/>
    <w:rsid w:val="00770AD8"/>
    <w:rsid w:val="007747A0"/>
    <w:rsid w:val="0079497C"/>
    <w:rsid w:val="007A009E"/>
    <w:rsid w:val="007B2E33"/>
    <w:rsid w:val="007C00F6"/>
    <w:rsid w:val="007C7380"/>
    <w:rsid w:val="007D5ED8"/>
    <w:rsid w:val="007E1D8F"/>
    <w:rsid w:val="0080571E"/>
    <w:rsid w:val="008C4CAC"/>
    <w:rsid w:val="008C61A1"/>
    <w:rsid w:val="008D10D7"/>
    <w:rsid w:val="008D13D5"/>
    <w:rsid w:val="008F1178"/>
    <w:rsid w:val="009239D6"/>
    <w:rsid w:val="00925327"/>
    <w:rsid w:val="009824CB"/>
    <w:rsid w:val="009A0804"/>
    <w:rsid w:val="009F7744"/>
    <w:rsid w:val="00A22B29"/>
    <w:rsid w:val="00A5430E"/>
    <w:rsid w:val="00A7437E"/>
    <w:rsid w:val="00A831DB"/>
    <w:rsid w:val="00B21A37"/>
    <w:rsid w:val="00B2553E"/>
    <w:rsid w:val="00B30D0B"/>
    <w:rsid w:val="00B33779"/>
    <w:rsid w:val="00B53E41"/>
    <w:rsid w:val="00B71D82"/>
    <w:rsid w:val="00B76954"/>
    <w:rsid w:val="00B864FC"/>
    <w:rsid w:val="00B948F6"/>
    <w:rsid w:val="00BA07E6"/>
    <w:rsid w:val="00BA4144"/>
    <w:rsid w:val="00BC7873"/>
    <w:rsid w:val="00C00A77"/>
    <w:rsid w:val="00C13B0A"/>
    <w:rsid w:val="00C16FC5"/>
    <w:rsid w:val="00C2012C"/>
    <w:rsid w:val="00C459FC"/>
    <w:rsid w:val="00CB16CA"/>
    <w:rsid w:val="00CD345C"/>
    <w:rsid w:val="00CD677E"/>
    <w:rsid w:val="00CF473E"/>
    <w:rsid w:val="00D01A46"/>
    <w:rsid w:val="00D16272"/>
    <w:rsid w:val="00D20D29"/>
    <w:rsid w:val="00D368E7"/>
    <w:rsid w:val="00D4676F"/>
    <w:rsid w:val="00D80908"/>
    <w:rsid w:val="00D8543D"/>
    <w:rsid w:val="00DA096F"/>
    <w:rsid w:val="00DA0BAE"/>
    <w:rsid w:val="00DB6D4D"/>
    <w:rsid w:val="00DC0942"/>
    <w:rsid w:val="00DD3D93"/>
    <w:rsid w:val="00E13EAB"/>
    <w:rsid w:val="00E3288B"/>
    <w:rsid w:val="00E35DBE"/>
    <w:rsid w:val="00E5232C"/>
    <w:rsid w:val="00E552E5"/>
    <w:rsid w:val="00E57190"/>
    <w:rsid w:val="00E74D60"/>
    <w:rsid w:val="00E94459"/>
    <w:rsid w:val="00EC78E2"/>
    <w:rsid w:val="00ED034D"/>
    <w:rsid w:val="00EE4371"/>
    <w:rsid w:val="00F223F3"/>
    <w:rsid w:val="00F70E5A"/>
    <w:rsid w:val="00F742A9"/>
    <w:rsid w:val="00FA2583"/>
    <w:rsid w:val="00FA34B8"/>
    <w:rsid w:val="00FB33A4"/>
    <w:rsid w:val="00FD7D16"/>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FC56E13"/>
  <w15:chartTrackingRefBased/>
  <w15:docId w15:val="{FEDE278E-9472-42AC-A98C-36B1A6D10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46072"/>
    <w:pPr>
      <w:ind w:left="720"/>
      <w:contextualSpacing/>
    </w:pPr>
  </w:style>
  <w:style w:type="character" w:styleId="a4">
    <w:name w:val="Placeholder Text"/>
    <w:basedOn w:val="a0"/>
    <w:uiPriority w:val="99"/>
    <w:semiHidden/>
    <w:rsid w:val="00A7437E"/>
    <w:rPr>
      <w:color w:val="808080"/>
    </w:rPr>
  </w:style>
  <w:style w:type="character" w:styleId="a5">
    <w:name w:val="Hyperlink"/>
    <w:basedOn w:val="a0"/>
    <w:uiPriority w:val="99"/>
    <w:unhideWhenUsed/>
    <w:rsid w:val="00F742A9"/>
    <w:rPr>
      <w:color w:val="0563C1" w:themeColor="hyperlink"/>
      <w:u w:val="single"/>
    </w:rPr>
  </w:style>
  <w:style w:type="character" w:styleId="a6">
    <w:name w:val="Unresolved Mention"/>
    <w:basedOn w:val="a0"/>
    <w:uiPriority w:val="99"/>
    <w:semiHidden/>
    <w:unhideWhenUsed/>
    <w:rsid w:val="00F742A9"/>
    <w:rPr>
      <w:color w:val="605E5C"/>
      <w:shd w:val="clear" w:color="auto" w:fill="E1DFDD"/>
    </w:rPr>
  </w:style>
  <w:style w:type="table" w:styleId="a7">
    <w:name w:val="Table Grid"/>
    <w:basedOn w:val="a1"/>
    <w:uiPriority w:val="39"/>
    <w:rsid w:val="003210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FollowedHyperlink"/>
    <w:basedOn w:val="a0"/>
    <w:uiPriority w:val="99"/>
    <w:semiHidden/>
    <w:unhideWhenUsed/>
    <w:rsid w:val="004E0045"/>
    <w:rPr>
      <w:color w:val="954F72" w:themeColor="followedHyperlink"/>
      <w:u w:val="single"/>
    </w:rPr>
  </w:style>
  <w:style w:type="paragraph" w:styleId="a9">
    <w:name w:val="Revision"/>
    <w:hidden/>
    <w:uiPriority w:val="99"/>
    <w:semiHidden/>
    <w:rsid w:val="004A65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0740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png"/><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1</Pages>
  <Words>2580</Words>
  <Characters>14709</Characters>
  <Application>Microsoft Office Word</Application>
  <DocSecurity>0</DocSecurity>
  <Lines>122</Lines>
  <Paragraphs>34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南 拓人</dc:creator>
  <cp:keywords/>
  <dc:description/>
  <cp:lastModifiedBy>南　拓人</cp:lastModifiedBy>
  <cp:revision>3</cp:revision>
  <cp:lastPrinted>2021-10-25T20:24:00Z</cp:lastPrinted>
  <dcterms:created xsi:type="dcterms:W3CDTF">2021-10-25T20:23:00Z</dcterms:created>
  <dcterms:modified xsi:type="dcterms:W3CDTF">2025-05-22T07:25:00Z</dcterms:modified>
</cp:coreProperties>
</file>